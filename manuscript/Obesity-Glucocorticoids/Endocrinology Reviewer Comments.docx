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6D846949"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 D</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  To our surprise, as the study went on the HFD mice specifically drank more water (and dexamethasone), even though they started with lower water consumption (Figure 1C of this response).  </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This</w:t>
      </w:r>
      <w:r w:rsidR="003869C7">
        <w:rPr>
          <w:rFonts w:ascii="Arial" w:eastAsia="Times New Roman" w:hAnsi="Arial" w:cs="Arial"/>
          <w:color w:val="FF0000"/>
          <w:sz w:val="19"/>
          <w:szCs w:val="19"/>
          <w:shd w:val="clear" w:color="auto" w:fill="FFFFFF"/>
        </w:rPr>
        <w:t xml:space="preserve"> was reflected in serum concentration</w:t>
      </w:r>
      <w:r w:rsidR="00DF4595">
        <w:rPr>
          <w:rFonts w:ascii="Arial" w:eastAsia="Times New Roman" w:hAnsi="Arial" w:cs="Arial"/>
          <w:color w:val="FF0000"/>
          <w:sz w:val="19"/>
          <w:szCs w:val="19"/>
          <w:shd w:val="clear" w:color="auto" w:fill="FFFFFF"/>
        </w:rPr>
        <w:t xml:space="preserve"> which was determined from blood at the end of the study</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 xml:space="preserve">The increase in dexamethasone consumption may reflect that the obese dexamethasone-treated mice were severely diabetic which may cause increased water intake noted in the third week of treatment,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215871DC" w:rsidR="00B60D2F" w:rsidRPr="005B4E9C" w:rsidRDefault="00375C86" w:rsidP="00B60D2F">
      <w:pPr>
        <w:rPr>
          <w:ins w:id="0" w:author="Microsoft Office User" w:date="2018-03-26T19:36:00Z"/>
          <w:rFonts w:ascii="Arial" w:hAnsi="Arial" w:cs="Arial"/>
          <w:b/>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ins w:id="1" w:author="Microsoft Office User" w:date="2018-03-26T19:51:00Z">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ins>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macokinetics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ins w:id="2" w:author="Microsoft Office User" w:date="2018-03-26T19:36:00Z">
        <w:r w:rsidR="00B60D2F" w:rsidRPr="005B4E9C">
          <w:rPr>
            <w:rFonts w:ascii="Arial" w:hAnsi="Arial" w:cs="Arial"/>
            <w:b/>
            <w:sz w:val="19"/>
            <w:szCs w:val="19"/>
          </w:rPr>
          <w:t>Dexamethasone standard was used to make a calibration curve from 2.5 to 100 ng/</w:t>
        </w:r>
        <w:proofErr w:type="spellStart"/>
        <w:r w:rsidR="00B60D2F" w:rsidRPr="005B4E9C">
          <w:rPr>
            <w:rFonts w:ascii="Arial" w:hAnsi="Arial" w:cs="Arial"/>
            <w:b/>
            <w:sz w:val="19"/>
            <w:szCs w:val="19"/>
          </w:rPr>
          <w:t>mL.</w:t>
        </w:r>
        <w:proofErr w:type="spellEnd"/>
        <w:r w:rsidR="00B60D2F" w:rsidRPr="005B4E9C">
          <w:rPr>
            <w:rFonts w:ascii="Arial" w:hAnsi="Arial" w:cs="Arial"/>
            <w:b/>
            <w:sz w:val="19"/>
            <w:szCs w:val="19"/>
          </w:rPr>
          <w:t xml:space="preserve"> A separate weighing of dexamethasone was used to make quality control standards at 3 and 30 ng/</w:t>
        </w:r>
        <w:proofErr w:type="spellStart"/>
        <w:r w:rsidR="00B60D2F" w:rsidRPr="005B4E9C">
          <w:rPr>
            <w:rFonts w:ascii="Arial" w:hAnsi="Arial" w:cs="Arial"/>
            <w:b/>
            <w:sz w:val="19"/>
            <w:szCs w:val="19"/>
          </w:rPr>
          <w:t>mL.</w:t>
        </w:r>
        <w:proofErr w:type="spellEnd"/>
        <w:r w:rsidR="00B60D2F" w:rsidRPr="005B4E9C">
          <w:rPr>
            <w:rFonts w:ascii="Arial" w:hAnsi="Arial" w:cs="Arial"/>
            <w:b/>
            <w:sz w:val="19"/>
            <w:szCs w:val="19"/>
          </w:rPr>
          <w:t xml:space="preserve"> Quality control standards were run in triplicate before and during sample analysis. For each calibration standard and quality control standard, 10 µL of blank plasma, 10 µL of calibration or QC standard, and 40 µL of inter</w:t>
        </w:r>
        <w:r w:rsidR="00B60D2F" w:rsidRPr="002504B6">
          <w:rPr>
            <w:rFonts w:ascii="Arial" w:hAnsi="Arial" w:cs="Arial"/>
            <w:b/>
            <w:sz w:val="19"/>
            <w:szCs w:val="19"/>
          </w:rPr>
          <w:t>nal standard were mixed in a 96-</w:t>
        </w:r>
        <w:proofErr w:type="gramStart"/>
        <w:r w:rsidR="00B60D2F" w:rsidRPr="005B4E9C">
          <w:rPr>
            <w:rFonts w:ascii="Arial" w:hAnsi="Arial" w:cs="Arial"/>
            <w:b/>
            <w:sz w:val="19"/>
            <w:szCs w:val="19"/>
          </w:rPr>
          <w:t>well</w:t>
        </w:r>
        <w:proofErr w:type="gramEnd"/>
        <w:r w:rsidR="00B60D2F" w:rsidRPr="005B4E9C">
          <w:rPr>
            <w:rFonts w:ascii="Arial" w:hAnsi="Arial" w:cs="Arial"/>
            <w:b/>
            <w:sz w:val="19"/>
            <w:szCs w:val="19"/>
          </w:rPr>
          <w:t xml:space="preserve"> plate. Each analytical sample was prepared by mixing 10 µL mouse plasma, 10 µL acetonitrile and 40 µL internal standard into a well of a 96-</w:t>
        </w:r>
        <w:proofErr w:type="gramStart"/>
        <w:r w:rsidR="00B60D2F" w:rsidRPr="005B4E9C">
          <w:rPr>
            <w:rFonts w:ascii="Arial" w:hAnsi="Arial" w:cs="Arial"/>
            <w:b/>
            <w:sz w:val="19"/>
            <w:szCs w:val="19"/>
          </w:rPr>
          <w:t>well</w:t>
        </w:r>
        <w:proofErr w:type="gramEnd"/>
        <w:r w:rsidR="00B60D2F" w:rsidRPr="005B4E9C">
          <w:rPr>
            <w:rFonts w:ascii="Arial" w:hAnsi="Arial" w:cs="Arial"/>
            <w:b/>
            <w:sz w:val="19"/>
            <w:szCs w:val="19"/>
          </w:rPr>
          <w:t xml:space="preserve"> plate. Some samples were below 10 µL in volume. In these cases, the volume collected was diluted to 10 µL and prepared in the same manner as the other samples. The plate was mixed at 1000 rpm for 5 min, then centrifuged at 3500 rpm for 10 min. Four microliters of </w:t>
        </w:r>
        <w:proofErr w:type="spellStart"/>
        <w:r w:rsidR="00B60D2F" w:rsidRPr="005B4E9C">
          <w:rPr>
            <w:rFonts w:ascii="Arial" w:hAnsi="Arial" w:cs="Arial"/>
            <w:b/>
            <w:sz w:val="19"/>
            <w:szCs w:val="19"/>
          </w:rPr>
          <w:t>supernantant</w:t>
        </w:r>
        <w:proofErr w:type="spellEnd"/>
        <w:r w:rsidR="00B60D2F" w:rsidRPr="005B4E9C">
          <w:rPr>
            <w:rFonts w:ascii="Arial" w:hAnsi="Arial" w:cs="Arial"/>
            <w:b/>
            <w:sz w:val="19"/>
            <w:szCs w:val="19"/>
          </w:rPr>
          <w:t xml:space="preserve"> were injected for analysis onto a Waters </w:t>
        </w:r>
        <w:proofErr w:type="spellStart"/>
        <w:r w:rsidR="00B60D2F" w:rsidRPr="005B4E9C">
          <w:rPr>
            <w:rFonts w:ascii="Arial" w:hAnsi="Arial" w:cs="Arial"/>
            <w:b/>
            <w:sz w:val="19"/>
            <w:szCs w:val="19"/>
          </w:rPr>
          <w:t>Xevo</w:t>
        </w:r>
        <w:proofErr w:type="spellEnd"/>
        <w:r w:rsidR="00B60D2F" w:rsidRPr="005B4E9C">
          <w:rPr>
            <w:rFonts w:ascii="Arial" w:hAnsi="Arial" w:cs="Arial"/>
            <w:b/>
            <w:sz w:val="19"/>
            <w:szCs w:val="19"/>
          </w:rPr>
          <w:t xml:space="preserve"> TQD triple quadrupole UPLC mass spectrometer for analysis.</w:t>
        </w:r>
      </w:ins>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over the duration of the experiment (Figure 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w:lastRenderedPageBreak/>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E69D92"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more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0B542554"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xml:space="preserve">, although we note that several phenotypes including fasting glucose, liver triglycerides, hepatic </w:t>
      </w:r>
      <w:proofErr w:type="spellStart"/>
      <w:r w:rsidR="001C5F02">
        <w:rPr>
          <w:rFonts w:ascii="Arial" w:eastAsia="Times New Roman" w:hAnsi="Arial" w:cs="Arial"/>
          <w:b/>
          <w:color w:val="FF0000"/>
          <w:sz w:val="19"/>
          <w:szCs w:val="19"/>
          <w:shd w:val="clear" w:color="auto" w:fill="FFFFFF"/>
        </w:rPr>
        <w:t>lipogenic</w:t>
      </w:r>
      <w:proofErr w:type="spellEnd"/>
      <w:r w:rsidR="001C5F02">
        <w:rPr>
          <w:rFonts w:ascii="Arial" w:eastAsia="Times New Roman" w:hAnsi="Arial" w:cs="Arial"/>
          <w:b/>
          <w:color w:val="FF0000"/>
          <w:sz w:val="19"/>
          <w:szCs w:val="19"/>
          <w:shd w:val="clear" w:color="auto" w:fill="FFFFFF"/>
        </w:rPr>
        <w:t xml:space="preserve"> gene expression, and adipose tissue mass changed in different directions in lean and obese animals, and therefore is unlikely due to an increased dose of dexamethasone.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ins w:id="3" w:author="Microsoft Office User" w:date="2018-03-25T21:12:00Z"/>
          <w:rFonts w:ascii="Arial" w:eastAsia="Times New Roman" w:hAnsi="Arial" w:cs="Arial"/>
          <w:color w:val="222222"/>
          <w:sz w:val="19"/>
          <w:szCs w:val="19"/>
          <w:shd w:val="clear" w:color="auto" w:fill="FFFFFF"/>
        </w:rPr>
      </w:pPr>
    </w:p>
    <w:p w14:paraId="5D162C95" w14:textId="56471DA8" w:rsidR="001E44AD" w:rsidRPr="008B31DB" w:rsidRDefault="00911F5C" w:rsidP="00DD20C6">
      <w:pPr>
        <w:rPr>
          <w:rFonts w:ascii="Arial" w:eastAsia="Times New Roman" w:hAnsi="Arial" w:cs="Arial"/>
          <w:color w:val="FF0000"/>
          <w:sz w:val="19"/>
          <w:szCs w:val="19"/>
          <w:shd w:val="clear" w:color="auto" w:fill="FFFFFF"/>
        </w:rPr>
      </w:pPr>
      <w:ins w:id="4" w:author="Microsoft Office User" w:date="2018-03-25T20:55:00Z">
        <w:r w:rsidRPr="005B4E9C">
          <w:rPr>
            <w:rFonts w:ascii="Arial" w:eastAsia="Times New Roman" w:hAnsi="Arial" w:cs="Arial"/>
            <w:b/>
            <w:noProof/>
            <w:color w:val="FF0000"/>
            <w:sz w:val="19"/>
            <w:szCs w:val="19"/>
          </w:rPr>
          <w:lastRenderedPageBreak/>
          <mc:AlternateContent>
            <mc:Choice Requires="wps">
              <w:drawing>
                <wp:anchor distT="0" distB="0" distL="114300" distR="114300" simplePos="0" relativeHeight="251673600" behindDoc="0" locked="0" layoutInCell="1" allowOverlap="1" wp14:anchorId="1ED6D464" wp14:editId="20D202EB">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Pr>
                                <w:rPr>
                                  <w:ins w:id="5" w:author="Microsoft Office User" w:date="2018-03-25T20:56:00Z"/>
                                </w:rPr>
                              </w:pPr>
                            </w:p>
                            <w:p w14:paraId="2376796F" w14:textId="6EA46F40" w:rsidR="00491176" w:rsidRPr="005B4E9C" w:rsidRDefault="000F12CA">
                              <w:pPr>
                                <w:rPr>
                                  <w:b/>
                                  <w:sz w:val="18"/>
                                  <w:szCs w:val="18"/>
                                </w:rPr>
                              </w:pPr>
                              <w:ins w:id="6" w:author="Microsoft Office User" w:date="2018-03-25T21:02:00Z">
                                <w:r w:rsidRPr="005B4E9C">
                                  <w:rPr>
                                    <w:b/>
                                    <w:noProof/>
                                    <w:sz w:val="18"/>
                                    <w:szCs w:val="18"/>
                                  </w:rPr>
                                  <w:drawing>
                                    <wp:inline distT="0" distB="0" distL="0" distR="0" wp14:anchorId="3E38B426" wp14:editId="7F61A5F9">
                                      <wp:extent cx="6541368" cy="2106883"/>
                                      <wp:effectExtent l="0" t="0" r="0" b="0"/>
                                      <wp:docPr id="39" name="Picture 39"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ins>
                              <w:ins w:id="7" w:author="Microsoft Office User" w:date="2018-03-25T20:56:00Z">
                                <w:r w:rsidR="00491176" w:rsidRPr="005B4E9C">
                                  <w:rPr>
                                    <w:b/>
                                    <w:sz w:val="18"/>
                                    <w:szCs w:val="18"/>
                                  </w:rPr>
                                  <w:t xml:space="preserve">Figure 2: </w:t>
                                </w:r>
                              </w:ins>
                              <w:ins w:id="8" w:author="Microsoft Office User" w:date="2018-03-25T20:57:00Z">
                                <w:r w:rsidR="00491176" w:rsidRPr="005B4E9C">
                                  <w:rPr>
                                    <w:b/>
                                    <w:sz w:val="18"/>
                                    <w:szCs w:val="18"/>
                                  </w:rPr>
                                  <w:t>Blood glucose and glycerol levels in NCD</w:t>
                                </w:r>
                              </w:ins>
                              <w:ins w:id="9" w:author="Microsoft Office User" w:date="2018-03-25T21:13:00Z">
                                <w:r w:rsidR="00DA0FA6" w:rsidRPr="00DA0FA6">
                                  <w:rPr>
                                    <w:b/>
                                    <w:sz w:val="18"/>
                                    <w:szCs w:val="18"/>
                                  </w:rPr>
                                  <w:t>-</w:t>
                                </w:r>
                              </w:ins>
                              <w:ins w:id="10" w:author="Microsoft Office User" w:date="2018-03-25T20:57:00Z">
                                <w:r w:rsidR="00491176" w:rsidRPr="005B4E9C">
                                  <w:rPr>
                                    <w:b/>
                                    <w:sz w:val="18"/>
                                    <w:szCs w:val="18"/>
                                  </w:rPr>
                                  <w:t xml:space="preserve"> and HFD</w:t>
                                </w:r>
                              </w:ins>
                              <w:ins w:id="11" w:author="Microsoft Office User" w:date="2018-03-25T21:13:00Z">
                                <w:r w:rsidR="00DA0FA6" w:rsidRPr="00DA0FA6">
                                  <w:rPr>
                                    <w:b/>
                                    <w:sz w:val="18"/>
                                    <w:szCs w:val="18"/>
                                  </w:rPr>
                                  <w:t>-fed</w:t>
                                </w:r>
                              </w:ins>
                              <w:ins w:id="12" w:author="Microsoft Office User" w:date="2018-03-25T20:57:00Z">
                                <w:r w:rsidR="00491176" w:rsidRPr="005B4E9C">
                                  <w:rPr>
                                    <w:b/>
                                    <w:sz w:val="18"/>
                                    <w:szCs w:val="18"/>
                                  </w:rPr>
                                  <w:t xml:space="preserve"> </w:t>
                                </w:r>
                                <w:r w:rsidR="00407D23">
                                  <w:rPr>
                                    <w:b/>
                                    <w:sz w:val="18"/>
                                    <w:szCs w:val="18"/>
                                  </w:rPr>
                                  <w:t>mice following 2 weeks of</w:t>
                                </w:r>
                              </w:ins>
                              <w:ins w:id="13" w:author="Microsoft Office User" w:date="2018-03-25T21:13:00Z">
                                <w:r w:rsidR="00DA0FA6" w:rsidRPr="00DA0FA6">
                                  <w:rPr>
                                    <w:b/>
                                    <w:sz w:val="18"/>
                                    <w:szCs w:val="18"/>
                                  </w:rPr>
                                  <w:t xml:space="preserve"> dexamethasone </w:t>
                                </w:r>
                              </w:ins>
                              <w:ins w:id="14" w:author="Microsoft Office User" w:date="2018-03-25T20:57:00Z">
                                <w:r w:rsidR="00491176" w:rsidRPr="00407D23">
                                  <w:rPr>
                                    <w:b/>
                                    <w:sz w:val="18"/>
                                    <w:szCs w:val="18"/>
                                  </w:rPr>
                                  <w:t>treat</w:t>
                                </w:r>
                                <w:r w:rsidR="00491176" w:rsidRPr="005B4E9C">
                                  <w:rPr>
                                    <w:b/>
                                    <w:sz w:val="18"/>
                                    <w:szCs w:val="18"/>
                                  </w:rPr>
                                  <w:t>ment:</w:t>
                                </w:r>
                              </w:ins>
                              <w:ins w:id="15" w:author="Microsoft Office User" w:date="2018-03-25T20:59:00Z">
                                <w:r w:rsidR="00491176">
                                  <w:rPr>
                                    <w:b/>
                                    <w:sz w:val="18"/>
                                    <w:szCs w:val="18"/>
                                  </w:rPr>
                                  <w:t xml:space="preserve"> </w:t>
                                </w:r>
                              </w:ins>
                              <w:ins w:id="16" w:author="Microsoft Office User" w:date="2018-03-25T21:05:00Z">
                                <w:r w:rsidR="004E70AF" w:rsidRPr="005B4E9C">
                                  <w:rPr>
                                    <w:sz w:val="18"/>
                                    <w:szCs w:val="18"/>
                                  </w:rPr>
                                  <w:t xml:space="preserve">Plasma glucose (A) and glycerol (B) levels in mice following 3, 7 </w:t>
                                </w:r>
                              </w:ins>
                              <w:ins w:id="17" w:author="Microsoft Office User" w:date="2018-03-25T21:06:00Z">
                                <w:r w:rsidR="004E70AF" w:rsidRPr="005B4E9C">
                                  <w:rPr>
                                    <w:sz w:val="18"/>
                                    <w:szCs w:val="18"/>
                                  </w:rPr>
                                  <w:t xml:space="preserve">and 14 days of </w:t>
                                </w:r>
                              </w:ins>
                              <w:ins w:id="18" w:author="Microsoft Office User" w:date="2018-03-25T21:07:00Z">
                                <w:r w:rsidR="004E70AF" w:rsidRPr="005B4E9C">
                                  <w:rPr>
                                    <w:sz w:val="18"/>
                                    <w:szCs w:val="18"/>
                                  </w:rPr>
                                  <w:t xml:space="preserve">~1mg/kg/d </w:t>
                                </w:r>
                              </w:ins>
                              <w:ins w:id="19" w:author="Microsoft Office User" w:date="2018-03-25T21:06:00Z">
                                <w:r w:rsidR="004E70AF" w:rsidRPr="005B4E9C">
                                  <w:rPr>
                                    <w:sz w:val="18"/>
                                    <w:szCs w:val="18"/>
                                  </w:rPr>
                                  <w:t>dexamethasone</w:t>
                                </w:r>
                              </w:ins>
                              <w:ins w:id="20" w:author="Microsoft Office User" w:date="2018-03-25T21:11:00Z">
                                <w:r w:rsidR="00CE53A5" w:rsidRPr="005B4E9C">
                                  <w:rPr>
                                    <w:sz w:val="18"/>
                                    <w:szCs w:val="18"/>
                                  </w:rPr>
                                  <w:t xml:space="preserve"> in their drinking water</w:t>
                                </w:r>
                              </w:ins>
                              <w:ins w:id="21" w:author="Microsoft Office User" w:date="2018-03-25T21:07:00Z">
                                <w:r w:rsidR="004E70AF" w:rsidRPr="005B4E9C">
                                  <w:rPr>
                                    <w:sz w:val="18"/>
                                    <w:szCs w:val="18"/>
                                  </w:rPr>
                                  <w:t xml:space="preserve"> or </w:t>
                                </w:r>
                              </w:ins>
                              <w:ins w:id="22" w:author="Microsoft Office User" w:date="2018-03-25T21:12:00Z">
                                <w:r w:rsidR="00CE53A5" w:rsidRPr="005B4E9C">
                                  <w:rPr>
                                    <w:sz w:val="18"/>
                                    <w:szCs w:val="18"/>
                                  </w:rPr>
                                  <w:t xml:space="preserve">left </w:t>
                                </w:r>
                              </w:ins>
                              <w:ins w:id="23" w:author="Microsoft Office User" w:date="2018-03-25T21:07:00Z">
                                <w:r w:rsidR="004E70AF" w:rsidRPr="005B4E9C">
                                  <w:rPr>
                                    <w:sz w:val="18"/>
                                    <w:szCs w:val="18"/>
                                  </w:rPr>
                                  <w:t>untreated (</w:t>
                                </w:r>
                              </w:ins>
                              <w:ins w:id="24" w:author="Microsoft Office User" w:date="2018-03-25T21:08:00Z">
                                <w:r w:rsidR="004E70AF" w:rsidRPr="005B4E9C">
                                  <w:rPr>
                                    <w:sz w:val="18"/>
                                    <w:szCs w:val="18"/>
                                  </w:rPr>
                                  <w:t xml:space="preserve">controls; </w:t>
                                </w:r>
                              </w:ins>
                              <w:ins w:id="25" w:author="Microsoft Office User" w:date="2018-03-25T21:07:00Z">
                                <w:r w:rsidR="004E70AF" w:rsidRPr="005B4E9C">
                                  <w:rPr>
                                    <w:sz w:val="18"/>
                                    <w:szCs w:val="18"/>
                                  </w:rPr>
                                  <w:t xml:space="preserve">time zero). </w:t>
                                </w:r>
                              </w:ins>
                              <w:ins w:id="26" w:author="Microsoft Office User" w:date="2018-03-25T21:05:00Z">
                                <w:r w:rsidR="004E70AF" w:rsidRPr="005B4E9C">
                                  <w:rPr>
                                    <w:sz w:val="18"/>
                                    <w:szCs w:val="18"/>
                                  </w:rPr>
                                  <w:t xml:space="preserve">Adult </w:t>
                                </w:r>
                              </w:ins>
                              <w:ins w:id="27" w:author="Microsoft Office User" w:date="2018-03-25T21:08:00Z">
                                <w:r w:rsidR="004E70AF" w:rsidRPr="005B4E9C">
                                  <w:rPr>
                                    <w:sz w:val="18"/>
                                    <w:szCs w:val="18"/>
                                  </w:rPr>
                                  <w:t xml:space="preserve">(70 day-old) C57BL/6J </w:t>
                                </w:r>
                              </w:ins>
                              <w:ins w:id="28" w:author="Microsoft Office User" w:date="2018-03-25T21:05:00Z">
                                <w:r w:rsidR="004E70AF" w:rsidRPr="005B4E9C">
                                  <w:rPr>
                                    <w:sz w:val="18"/>
                                    <w:szCs w:val="18"/>
                                  </w:rPr>
                                  <w:t xml:space="preserve">mice were provided </w:t>
                                </w:r>
                              </w:ins>
                              <w:ins w:id="29" w:author="Microsoft Office User" w:date="2018-03-25T21:09:00Z">
                                <w:r w:rsidR="004E70AF" w:rsidRPr="005B4E9C">
                                  <w:rPr>
                                    <w:sz w:val="18"/>
                                    <w:szCs w:val="18"/>
                                  </w:rPr>
                                  <w:t>ad libitum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ins>
                              <w:ins w:id="30" w:author="Microsoft Office User" w:date="2018-03-25T21:11:00Z">
                                <w:r w:rsidR="00CE53A5" w:rsidRPr="005B4E9C">
                                  <w:rPr>
                                    <w:sz w:val="18"/>
                                    <w:szCs w:val="18"/>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Pr>
                          <w:rPr>
                            <w:ins w:id="31" w:author="Microsoft Office User" w:date="2018-03-25T20:56:00Z"/>
                          </w:rPr>
                        </w:pPr>
                      </w:p>
                      <w:p w14:paraId="2376796F" w14:textId="6EA46F40" w:rsidR="00491176" w:rsidRPr="005B4E9C" w:rsidRDefault="000F12CA">
                        <w:pPr>
                          <w:rPr>
                            <w:b/>
                            <w:sz w:val="18"/>
                            <w:szCs w:val="18"/>
                          </w:rPr>
                        </w:pPr>
                        <w:ins w:id="32" w:author="Microsoft Office User" w:date="2018-03-25T21:02:00Z">
                          <w:r w:rsidRPr="005B4E9C">
                            <w:rPr>
                              <w:b/>
                              <w:noProof/>
                              <w:sz w:val="18"/>
                              <w:szCs w:val="18"/>
                            </w:rPr>
                            <w:drawing>
                              <wp:inline distT="0" distB="0" distL="0" distR="0" wp14:anchorId="3E38B426" wp14:editId="7F61A5F9">
                                <wp:extent cx="6541368" cy="2106883"/>
                                <wp:effectExtent l="0" t="0" r="0" b="0"/>
                                <wp:docPr id="39" name="Picture 39"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ins>
                        <w:ins w:id="33" w:author="Microsoft Office User" w:date="2018-03-25T20:56:00Z">
                          <w:r w:rsidR="00491176" w:rsidRPr="005B4E9C">
                            <w:rPr>
                              <w:b/>
                              <w:sz w:val="18"/>
                              <w:szCs w:val="18"/>
                            </w:rPr>
                            <w:t xml:space="preserve">Figure 2: </w:t>
                          </w:r>
                        </w:ins>
                        <w:ins w:id="34" w:author="Microsoft Office User" w:date="2018-03-25T20:57:00Z">
                          <w:r w:rsidR="00491176" w:rsidRPr="005B4E9C">
                            <w:rPr>
                              <w:b/>
                              <w:sz w:val="18"/>
                              <w:szCs w:val="18"/>
                            </w:rPr>
                            <w:t>Blood glucose and glycerol levels in NCD</w:t>
                          </w:r>
                        </w:ins>
                        <w:ins w:id="35" w:author="Microsoft Office User" w:date="2018-03-25T21:13:00Z">
                          <w:r w:rsidR="00DA0FA6" w:rsidRPr="00DA0FA6">
                            <w:rPr>
                              <w:b/>
                              <w:sz w:val="18"/>
                              <w:szCs w:val="18"/>
                            </w:rPr>
                            <w:t>-</w:t>
                          </w:r>
                        </w:ins>
                        <w:ins w:id="36" w:author="Microsoft Office User" w:date="2018-03-25T20:57:00Z">
                          <w:r w:rsidR="00491176" w:rsidRPr="005B4E9C">
                            <w:rPr>
                              <w:b/>
                              <w:sz w:val="18"/>
                              <w:szCs w:val="18"/>
                            </w:rPr>
                            <w:t xml:space="preserve"> and HFD</w:t>
                          </w:r>
                        </w:ins>
                        <w:ins w:id="37" w:author="Microsoft Office User" w:date="2018-03-25T21:13:00Z">
                          <w:r w:rsidR="00DA0FA6" w:rsidRPr="00DA0FA6">
                            <w:rPr>
                              <w:b/>
                              <w:sz w:val="18"/>
                              <w:szCs w:val="18"/>
                            </w:rPr>
                            <w:t>-fed</w:t>
                          </w:r>
                        </w:ins>
                        <w:ins w:id="38" w:author="Microsoft Office User" w:date="2018-03-25T20:57:00Z">
                          <w:r w:rsidR="00491176" w:rsidRPr="005B4E9C">
                            <w:rPr>
                              <w:b/>
                              <w:sz w:val="18"/>
                              <w:szCs w:val="18"/>
                            </w:rPr>
                            <w:t xml:space="preserve"> </w:t>
                          </w:r>
                          <w:r w:rsidR="00407D23">
                            <w:rPr>
                              <w:b/>
                              <w:sz w:val="18"/>
                              <w:szCs w:val="18"/>
                            </w:rPr>
                            <w:t>mice following 2 weeks of</w:t>
                          </w:r>
                        </w:ins>
                        <w:ins w:id="39" w:author="Microsoft Office User" w:date="2018-03-25T21:13:00Z">
                          <w:r w:rsidR="00DA0FA6" w:rsidRPr="00DA0FA6">
                            <w:rPr>
                              <w:b/>
                              <w:sz w:val="18"/>
                              <w:szCs w:val="18"/>
                            </w:rPr>
                            <w:t xml:space="preserve"> dexamethasone </w:t>
                          </w:r>
                        </w:ins>
                        <w:ins w:id="40" w:author="Microsoft Office User" w:date="2018-03-25T20:57:00Z">
                          <w:r w:rsidR="00491176" w:rsidRPr="00407D23">
                            <w:rPr>
                              <w:b/>
                              <w:sz w:val="18"/>
                              <w:szCs w:val="18"/>
                            </w:rPr>
                            <w:t>treat</w:t>
                          </w:r>
                          <w:r w:rsidR="00491176" w:rsidRPr="005B4E9C">
                            <w:rPr>
                              <w:b/>
                              <w:sz w:val="18"/>
                              <w:szCs w:val="18"/>
                            </w:rPr>
                            <w:t>ment:</w:t>
                          </w:r>
                        </w:ins>
                        <w:ins w:id="41" w:author="Microsoft Office User" w:date="2018-03-25T20:59:00Z">
                          <w:r w:rsidR="00491176">
                            <w:rPr>
                              <w:b/>
                              <w:sz w:val="18"/>
                              <w:szCs w:val="18"/>
                            </w:rPr>
                            <w:t xml:space="preserve"> </w:t>
                          </w:r>
                        </w:ins>
                        <w:ins w:id="42" w:author="Microsoft Office User" w:date="2018-03-25T21:05:00Z">
                          <w:r w:rsidR="004E70AF" w:rsidRPr="005B4E9C">
                            <w:rPr>
                              <w:sz w:val="18"/>
                              <w:szCs w:val="18"/>
                            </w:rPr>
                            <w:t xml:space="preserve">Plasma glucose (A) and glycerol (B) levels in mice following 3, 7 </w:t>
                          </w:r>
                        </w:ins>
                        <w:ins w:id="43" w:author="Microsoft Office User" w:date="2018-03-25T21:06:00Z">
                          <w:r w:rsidR="004E70AF" w:rsidRPr="005B4E9C">
                            <w:rPr>
                              <w:sz w:val="18"/>
                              <w:szCs w:val="18"/>
                            </w:rPr>
                            <w:t xml:space="preserve">and 14 days of </w:t>
                          </w:r>
                        </w:ins>
                        <w:ins w:id="44" w:author="Microsoft Office User" w:date="2018-03-25T21:07:00Z">
                          <w:r w:rsidR="004E70AF" w:rsidRPr="005B4E9C">
                            <w:rPr>
                              <w:sz w:val="18"/>
                              <w:szCs w:val="18"/>
                            </w:rPr>
                            <w:t xml:space="preserve">~1mg/kg/d </w:t>
                          </w:r>
                        </w:ins>
                        <w:ins w:id="45" w:author="Microsoft Office User" w:date="2018-03-25T21:06:00Z">
                          <w:r w:rsidR="004E70AF" w:rsidRPr="005B4E9C">
                            <w:rPr>
                              <w:sz w:val="18"/>
                              <w:szCs w:val="18"/>
                            </w:rPr>
                            <w:t>dexamethasone</w:t>
                          </w:r>
                        </w:ins>
                        <w:ins w:id="46" w:author="Microsoft Office User" w:date="2018-03-25T21:11:00Z">
                          <w:r w:rsidR="00CE53A5" w:rsidRPr="005B4E9C">
                            <w:rPr>
                              <w:sz w:val="18"/>
                              <w:szCs w:val="18"/>
                            </w:rPr>
                            <w:t xml:space="preserve"> in their drinking water</w:t>
                          </w:r>
                        </w:ins>
                        <w:ins w:id="47" w:author="Microsoft Office User" w:date="2018-03-25T21:07:00Z">
                          <w:r w:rsidR="004E70AF" w:rsidRPr="005B4E9C">
                            <w:rPr>
                              <w:sz w:val="18"/>
                              <w:szCs w:val="18"/>
                            </w:rPr>
                            <w:t xml:space="preserve"> or </w:t>
                          </w:r>
                        </w:ins>
                        <w:ins w:id="48" w:author="Microsoft Office User" w:date="2018-03-25T21:12:00Z">
                          <w:r w:rsidR="00CE53A5" w:rsidRPr="005B4E9C">
                            <w:rPr>
                              <w:sz w:val="18"/>
                              <w:szCs w:val="18"/>
                            </w:rPr>
                            <w:t xml:space="preserve">left </w:t>
                          </w:r>
                        </w:ins>
                        <w:ins w:id="49" w:author="Microsoft Office User" w:date="2018-03-25T21:07:00Z">
                          <w:r w:rsidR="004E70AF" w:rsidRPr="005B4E9C">
                            <w:rPr>
                              <w:sz w:val="18"/>
                              <w:szCs w:val="18"/>
                            </w:rPr>
                            <w:t>untreated (</w:t>
                          </w:r>
                        </w:ins>
                        <w:ins w:id="50" w:author="Microsoft Office User" w:date="2018-03-25T21:08:00Z">
                          <w:r w:rsidR="004E70AF" w:rsidRPr="005B4E9C">
                            <w:rPr>
                              <w:sz w:val="18"/>
                              <w:szCs w:val="18"/>
                            </w:rPr>
                            <w:t xml:space="preserve">controls; </w:t>
                          </w:r>
                        </w:ins>
                        <w:ins w:id="51" w:author="Microsoft Office User" w:date="2018-03-25T21:07:00Z">
                          <w:r w:rsidR="004E70AF" w:rsidRPr="005B4E9C">
                            <w:rPr>
                              <w:sz w:val="18"/>
                              <w:szCs w:val="18"/>
                            </w:rPr>
                            <w:t xml:space="preserve">time zero). </w:t>
                          </w:r>
                        </w:ins>
                        <w:ins w:id="52" w:author="Microsoft Office User" w:date="2018-03-25T21:05:00Z">
                          <w:r w:rsidR="004E70AF" w:rsidRPr="005B4E9C">
                            <w:rPr>
                              <w:sz w:val="18"/>
                              <w:szCs w:val="18"/>
                            </w:rPr>
                            <w:t xml:space="preserve">Adult </w:t>
                          </w:r>
                        </w:ins>
                        <w:ins w:id="53" w:author="Microsoft Office User" w:date="2018-03-25T21:08:00Z">
                          <w:r w:rsidR="004E70AF" w:rsidRPr="005B4E9C">
                            <w:rPr>
                              <w:sz w:val="18"/>
                              <w:szCs w:val="18"/>
                            </w:rPr>
                            <w:t xml:space="preserve">(70 day-old) C57BL/6J </w:t>
                          </w:r>
                        </w:ins>
                        <w:ins w:id="54" w:author="Microsoft Office User" w:date="2018-03-25T21:05:00Z">
                          <w:r w:rsidR="004E70AF" w:rsidRPr="005B4E9C">
                            <w:rPr>
                              <w:sz w:val="18"/>
                              <w:szCs w:val="18"/>
                            </w:rPr>
                            <w:t xml:space="preserve">mice were provided </w:t>
                          </w:r>
                        </w:ins>
                        <w:ins w:id="55" w:author="Microsoft Office User" w:date="2018-03-25T21:09:00Z">
                          <w:r w:rsidR="004E70AF" w:rsidRPr="005B4E9C">
                            <w:rPr>
                              <w:sz w:val="18"/>
                              <w:szCs w:val="18"/>
                            </w:rPr>
                            <w:t>ad libitum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ins>
                        <w:ins w:id="56" w:author="Microsoft Office User" w:date="2018-03-25T21:11:00Z">
                          <w:r w:rsidR="00CE53A5" w:rsidRPr="005B4E9C">
                            <w:rPr>
                              <w:sz w:val="18"/>
                              <w:szCs w:val="18"/>
                            </w:rPr>
                            <w:t>.</w:t>
                          </w:r>
                        </w:ins>
                      </w:p>
                    </w:txbxContent>
                  </v:textbox>
                  <w10:wrap type="square"/>
                </v:shape>
              </w:pict>
            </mc:Fallback>
          </mc:AlternateContent>
        </w:r>
      </w:ins>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 xml:space="preserve">Reviewer 2: Authors assessed some metabolic effects of increased glucocorticoid in combination with obesity induced by hyper-caloric feeding (in mice). Authors speculate that this combination of events is present in "many individuals". </w:t>
      </w:r>
      <w:proofErr w:type="gramStart"/>
      <w:r w:rsidRPr="00DF16A0">
        <w:rPr>
          <w:rFonts w:ascii="Arial" w:eastAsia="Times New Roman" w:hAnsi="Arial" w:cs="Arial"/>
          <w:b/>
          <w:color w:val="222222"/>
          <w:sz w:val="19"/>
          <w:szCs w:val="19"/>
          <w:shd w:val="clear" w:color="auto" w:fill="FFFFFF"/>
        </w:rPr>
        <w:t>Therefore</w:t>
      </w:r>
      <w:proofErr w:type="gramEnd"/>
      <w:r w:rsidRPr="00DF16A0">
        <w:rPr>
          <w:rFonts w:ascii="Arial" w:eastAsia="Times New Roman" w:hAnsi="Arial" w:cs="Arial"/>
          <w:b/>
          <w:color w:val="222222"/>
          <w:sz w:val="19"/>
          <w:szCs w:val="19"/>
          <w:shd w:val="clear" w:color="auto" w:fill="FFFFFF"/>
        </w:rPr>
        <w:t xml:space="preserv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1C0E3051"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w:t>
      </w:r>
      <w:r>
        <w:rPr>
          <w:rFonts w:ascii="Arial" w:eastAsia="Times New Roman" w:hAnsi="Arial" w:cs="Arial"/>
          <w:color w:val="FF0000"/>
          <w:sz w:val="19"/>
          <w:szCs w:val="19"/>
          <w:shd w:val="clear" w:color="auto" w:fill="FFFFFF"/>
        </w:rPr>
        <w:t xml:space="preserve"> </w:t>
      </w:r>
      <w:r w:rsidR="00B37AB0">
        <w:rPr>
          <w:rFonts w:ascii="Arial" w:eastAsia="Times New Roman" w:hAnsi="Arial" w:cs="Arial"/>
          <w:color w:val="FF0000"/>
          <w:sz w:val="19"/>
          <w:szCs w:val="19"/>
          <w:shd w:val="clear" w:color="auto" w:fill="FFFFFF"/>
        </w:rPr>
        <w:t>and up to 3mg/kg/d (~210mg for an average American male),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"(5,6)", "plainTextFormattedCitation" : "(5,6)", "previouslyFormattedCitation" : "(5,6)"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(5,6)</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even when accounting for the increased potency of dexamethasone in comparison to cortisol.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18BC7C44"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 xml:space="preserve">similar to those observed in Cushing’s Syndrome patients </w:t>
      </w:r>
      <w:r w:rsidR="0015217E">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"(5,6)", "plainTextFormattedCitation" : "(5,6)", "previouslyFormattedCitation" : "(5,6)"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(5,6)</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6F021252"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lastRenderedPageBreak/>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is highly correlated with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(i.e. enhanced glycerol release)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phosphorylation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29D05660"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expression or activation (via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ins w:id="57" w:author="Microsoft Office User" w:date="2018-03-26T20:02:00Z">
        <w:r w:rsidR="0077278E">
          <w:rPr>
            <w:rFonts w:ascii="Arial" w:eastAsia="Times New Roman" w:hAnsi="Arial" w:cs="Arial"/>
            <w:b/>
            <w:color w:val="FF0000"/>
            <w:sz w:val="19"/>
            <w:szCs w:val="19"/>
            <w:shd w:val="clear" w:color="auto" w:fill="FFFFFF"/>
          </w:rPr>
          <w:t>2</w:t>
        </w:r>
      </w:ins>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"(7)", "plainTextFormattedCitation" : "(7)", "previouslyFormattedCitation" : "(7)"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(7)</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307A827C" w:rsidR="005847DE" w:rsidRPr="00750B5E" w:rsidRDefault="00307878"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We did not find any significant differences in</w:t>
      </w:r>
      <w:r w:rsidR="00DD11DD">
        <w:rPr>
          <w:rFonts w:ascii="Arial" w:eastAsia="Times New Roman" w:hAnsi="Arial" w:cs="Arial"/>
          <w:b/>
          <w:color w:val="FF0000"/>
          <w:sz w:val="19"/>
          <w:szCs w:val="19"/>
          <w:shd w:val="clear" w:color="auto" w:fill="FFFFFF"/>
        </w:rPr>
        <w:t xml:space="preserve"> the effects of</w:t>
      </w:r>
      <w:r>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"(7)", "plainTextFormattedCitation" : "(7)", "previouslyFormattedCitation" : "(7)"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(7)</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to upregulated ATGL.</w:t>
      </w:r>
      <w:bookmarkStart w:id="58" w:name="_GoBack"/>
      <w:bookmarkEnd w:id="58"/>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 xml:space="preserve">3) Fig. 1A: In relative terms, insulin-induced changes in </w:t>
      </w:r>
      <w:proofErr w:type="spellStart"/>
      <w:r w:rsidRPr="00DD20C6">
        <w:rPr>
          <w:rFonts w:ascii="Arial" w:eastAsia="Times New Roman" w:hAnsi="Arial" w:cs="Arial"/>
          <w:color w:val="222222"/>
          <w:sz w:val="19"/>
          <w:szCs w:val="19"/>
          <w:shd w:val="clear" w:color="auto" w:fill="FFFFFF"/>
        </w:rPr>
        <w:t>glycemia</w:t>
      </w:r>
      <w:proofErr w:type="spellEnd"/>
      <w:r w:rsidRPr="00DD20C6">
        <w:rPr>
          <w:rFonts w:ascii="Arial" w:eastAsia="Times New Roman" w:hAnsi="Arial" w:cs="Arial"/>
          <w:color w:val="222222"/>
          <w:sz w:val="19"/>
          <w:szCs w:val="19"/>
          <w:shd w:val="clear" w:color="auto" w:fill="FFFFFF"/>
        </w:rPr>
        <w:t xml:space="preserve">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163471AF"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3083AC66" w:rsidR="00534592" w:rsidRPr="00AD2FA5" w:rsidRDefault="00534592" w:rsidP="00534592">
                            <w:pPr>
                              <w:rPr>
                                <w:sz w:val="19"/>
                                <w:szCs w:val="19"/>
                              </w:rPr>
                            </w:pPr>
                            <w:r w:rsidRPr="00AD2FA5">
                              <w:rPr>
                                <w:b/>
                                <w:sz w:val="19"/>
                                <w:szCs w:val="19"/>
                              </w:rPr>
                              <w:t xml:space="preserve">Figure </w:t>
                            </w:r>
                            <w:proofErr w:type="gramStart"/>
                            <w:r w:rsidRPr="00AD2FA5">
                              <w:rPr>
                                <w:b/>
                                <w:sz w:val="19"/>
                                <w:szCs w:val="19"/>
                              </w:rPr>
                              <w:t>4.Glucose</w:t>
                            </w:r>
                            <w:proofErr w:type="gramEnd"/>
                            <w:r w:rsidRPr="00AD2FA5">
                              <w:rPr>
                                <w:b/>
                                <w:sz w:val="19"/>
                                <w:szCs w:val="19"/>
                              </w:rPr>
                              <w:t xml:space="preserv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AEE0"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3083AC66" w:rsidR="00534592" w:rsidRPr="00AD2FA5" w:rsidRDefault="00534592" w:rsidP="00534592">
                      <w:pPr>
                        <w:rPr>
                          <w:sz w:val="19"/>
                          <w:szCs w:val="19"/>
                        </w:rPr>
                      </w:pPr>
                      <w:r w:rsidRPr="00AD2FA5">
                        <w:rPr>
                          <w:b/>
                          <w:sz w:val="19"/>
                          <w:szCs w:val="19"/>
                        </w:rPr>
                        <w:t xml:space="preserve">Figure </w:t>
                      </w:r>
                      <w:proofErr w:type="gramStart"/>
                      <w:r w:rsidRPr="00AD2FA5">
                        <w:rPr>
                          <w:b/>
                          <w:sz w:val="19"/>
                          <w:szCs w:val="19"/>
                        </w:rPr>
                        <w:t>4.Glucose</w:t>
                      </w:r>
                      <w:proofErr w:type="gramEnd"/>
                      <w:r w:rsidRPr="00AD2FA5">
                        <w:rPr>
                          <w:b/>
                          <w:sz w:val="19"/>
                          <w:szCs w:val="19"/>
                        </w:rPr>
                        <w:t xml:space="preserv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was an unexpected finding, but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"(8,9)", "plainTextFormattedCitation" : "(8,9)", "previouslyFormattedCitation" : "(8,9)"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(8,9)</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below:</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3AE38C08"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D0769A">
        <w:rPr>
          <w:rFonts w:ascii="Arial" w:eastAsia="Times New Roman" w:hAnsi="Arial" w:cs="Arial"/>
          <w:b/>
          <w:color w:val="FF0000"/>
          <w:sz w:val="19"/>
          <w:szCs w:val="19"/>
          <w:shd w:val="clear" w:color="auto" w:fill="FFFFFF"/>
        </w:rPr>
        <w:t>References</w:t>
      </w:r>
    </w:p>
    <w:p w14:paraId="293BCD4D" w14:textId="4B7C5DF1" w:rsidR="004361D0" w:rsidRPr="004361D0" w:rsidRDefault="003629DC" w:rsidP="004361D0">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sz w:val="20"/>
        </w:rPr>
        <w:t xml:space="preserve">1. </w:t>
      </w:r>
      <w:r w:rsidR="004361D0" w:rsidRPr="004361D0">
        <w:rPr>
          <w:rFonts w:ascii="Arial" w:eastAsia="Times New Roman" w:hAnsi="Arial" w:cs="Arial"/>
          <w:noProof/>
          <w:sz w:val="20"/>
        </w:rPr>
        <w:tab/>
      </w:r>
      <w:r w:rsidR="004361D0" w:rsidRPr="004361D0">
        <w:rPr>
          <w:rFonts w:ascii="Arial" w:eastAsia="Times New Roman" w:hAnsi="Arial" w:cs="Arial"/>
          <w:b/>
          <w:bCs/>
          <w:noProof/>
          <w:sz w:val="20"/>
        </w:rPr>
        <w:t>Lee SM, Bressler R.</w:t>
      </w:r>
      <w:r w:rsidR="004361D0" w:rsidRPr="004361D0">
        <w:rPr>
          <w:rFonts w:ascii="Arial" w:eastAsia="Times New Roman" w:hAnsi="Arial" w:cs="Arial"/>
          <w:noProof/>
          <w:sz w:val="20"/>
        </w:rPr>
        <w:t xml:space="preserve"> Prevention of diabetic nephropathy by diet control in the db/db mouse. </w:t>
      </w:r>
      <w:r w:rsidR="004361D0" w:rsidRPr="004361D0">
        <w:rPr>
          <w:rFonts w:ascii="Arial" w:eastAsia="Times New Roman" w:hAnsi="Arial" w:cs="Arial"/>
          <w:i/>
          <w:iCs/>
          <w:noProof/>
          <w:sz w:val="20"/>
        </w:rPr>
        <w:t>Diabetes</w:t>
      </w:r>
      <w:r w:rsidR="004361D0" w:rsidRPr="004361D0">
        <w:rPr>
          <w:rFonts w:ascii="Arial" w:eastAsia="Times New Roman" w:hAnsi="Arial" w:cs="Arial"/>
          <w:noProof/>
          <w:sz w:val="20"/>
        </w:rPr>
        <w:t xml:space="preserve"> 1981;30(2):106–111.</w:t>
      </w:r>
    </w:p>
    <w:p w14:paraId="763FD0B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2. </w:t>
      </w:r>
      <w:r w:rsidRPr="004361D0">
        <w:rPr>
          <w:rFonts w:ascii="Arial" w:eastAsia="Times New Roman" w:hAnsi="Arial" w:cs="Arial"/>
          <w:noProof/>
          <w:sz w:val="20"/>
        </w:rPr>
        <w:tab/>
      </w:r>
      <w:r w:rsidRPr="004361D0">
        <w:rPr>
          <w:rFonts w:ascii="Arial" w:eastAsia="Times New Roman" w:hAnsi="Arial" w:cs="Arial"/>
          <w:b/>
          <w:bCs/>
          <w:noProof/>
          <w:sz w:val="20"/>
        </w:rPr>
        <w:t>Tyrrell JB, Findling JW, Aron DC, Fitzgerald PA, Forsham PH.</w:t>
      </w:r>
      <w:r w:rsidRPr="004361D0">
        <w:rPr>
          <w:rFonts w:ascii="Arial" w:eastAsia="Times New Roman" w:hAnsi="Arial" w:cs="Arial"/>
          <w:noProof/>
          <w:sz w:val="20"/>
        </w:rPr>
        <w:t xml:space="preserve"> An overnight high-dose dexamethasone suppression test for rapid differential diagnosis of Cushing’s syndrome. </w:t>
      </w:r>
      <w:r w:rsidRPr="004361D0">
        <w:rPr>
          <w:rFonts w:ascii="Arial" w:eastAsia="Times New Roman" w:hAnsi="Arial" w:cs="Arial"/>
          <w:i/>
          <w:iCs/>
          <w:noProof/>
          <w:sz w:val="20"/>
        </w:rPr>
        <w:t>Ann.Intern.Med.</w:t>
      </w:r>
      <w:r w:rsidRPr="004361D0">
        <w:rPr>
          <w:rFonts w:ascii="Arial" w:eastAsia="Times New Roman" w:hAnsi="Arial" w:cs="Arial"/>
          <w:noProof/>
          <w:sz w:val="20"/>
        </w:rPr>
        <w:t xml:space="preserve"> 1986;104:180–186.</w:t>
      </w:r>
    </w:p>
    <w:p w14:paraId="09381E0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3. </w:t>
      </w:r>
      <w:r w:rsidRPr="004361D0">
        <w:rPr>
          <w:rFonts w:ascii="Arial" w:eastAsia="Times New Roman" w:hAnsi="Arial" w:cs="Arial"/>
          <w:noProof/>
          <w:sz w:val="20"/>
        </w:rPr>
        <w:tab/>
      </w:r>
      <w:r w:rsidRPr="004361D0">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4361D0">
        <w:rPr>
          <w:rFonts w:ascii="Arial" w:eastAsia="Times New Roman" w:hAnsi="Arial" w:cs="Arial"/>
          <w:noProof/>
          <w:sz w:val="20"/>
        </w:rPr>
        <w:t xml:space="preserve"> Mifepristone, a Glucocorticoid Receptor Antagonist, Produces Clinical and Metabolic Benefits in Patients with Cushing’s Syndrome. </w:t>
      </w:r>
      <w:r w:rsidRPr="004361D0">
        <w:rPr>
          <w:rFonts w:ascii="Arial" w:eastAsia="Times New Roman" w:hAnsi="Arial" w:cs="Arial"/>
          <w:i/>
          <w:iCs/>
          <w:noProof/>
          <w:sz w:val="20"/>
        </w:rPr>
        <w:t>J. Clin. Endocrinol. Metab.</w:t>
      </w:r>
      <w:r w:rsidRPr="004361D0">
        <w:rPr>
          <w:rFonts w:ascii="Arial" w:eastAsia="Times New Roman" w:hAnsi="Arial" w:cs="Arial"/>
          <w:noProof/>
          <w:sz w:val="20"/>
        </w:rPr>
        <w:t xml:space="preserve"> 2012;97(6):2039–2049.</w:t>
      </w:r>
    </w:p>
    <w:p w14:paraId="48E5E3DD"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4. </w:t>
      </w:r>
      <w:r w:rsidRPr="004361D0">
        <w:rPr>
          <w:rFonts w:ascii="Arial" w:eastAsia="Times New Roman" w:hAnsi="Arial" w:cs="Arial"/>
          <w:noProof/>
          <w:sz w:val="20"/>
        </w:rPr>
        <w:tab/>
      </w:r>
      <w:r w:rsidRPr="004361D0">
        <w:rPr>
          <w:rFonts w:ascii="Arial" w:eastAsia="Times New Roman" w:hAnsi="Arial" w:cs="Arial"/>
          <w:b/>
          <w:bCs/>
          <w:noProof/>
          <w:sz w:val="20"/>
        </w:rPr>
        <w:t>Medscape.</w:t>
      </w:r>
      <w:r w:rsidRPr="004361D0">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36637AE4"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5. </w:t>
      </w:r>
      <w:r w:rsidRPr="004361D0">
        <w:rPr>
          <w:rFonts w:ascii="Arial" w:eastAsia="Times New Roman" w:hAnsi="Arial" w:cs="Arial"/>
          <w:noProof/>
          <w:sz w:val="20"/>
        </w:rPr>
        <w:tab/>
      </w:r>
      <w:r w:rsidRPr="004361D0">
        <w:rPr>
          <w:rFonts w:ascii="Arial" w:eastAsia="Times New Roman" w:hAnsi="Arial" w:cs="Arial"/>
          <w:b/>
          <w:bCs/>
          <w:noProof/>
          <w:sz w:val="20"/>
        </w:rPr>
        <w:t>Martin NM, Dhillo WS, Banerjee A, Abdulali A, Jayasena CN, Donaldson M, Todd JF, Meeran K.</w:t>
      </w:r>
      <w:r w:rsidRPr="004361D0">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4361D0">
        <w:rPr>
          <w:rFonts w:ascii="Arial" w:eastAsia="Times New Roman" w:hAnsi="Arial" w:cs="Arial"/>
          <w:i/>
          <w:iCs/>
          <w:noProof/>
          <w:sz w:val="20"/>
        </w:rPr>
        <w:t>J. Clin. Endocrinol. Metab.</w:t>
      </w:r>
      <w:r w:rsidRPr="004361D0">
        <w:rPr>
          <w:rFonts w:ascii="Arial" w:eastAsia="Times New Roman" w:hAnsi="Arial" w:cs="Arial"/>
          <w:noProof/>
          <w:sz w:val="20"/>
        </w:rPr>
        <w:t xml:space="preserve"> 2006;91(7):2582–2586.</w:t>
      </w:r>
    </w:p>
    <w:p w14:paraId="216E3BF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lastRenderedPageBreak/>
        <w:t xml:space="preserve">6. </w:t>
      </w:r>
      <w:r w:rsidRPr="004361D0">
        <w:rPr>
          <w:rFonts w:ascii="Arial" w:eastAsia="Times New Roman" w:hAnsi="Arial" w:cs="Arial"/>
          <w:noProof/>
          <w:sz w:val="20"/>
        </w:rPr>
        <w:tab/>
      </w:r>
      <w:r w:rsidRPr="004361D0">
        <w:rPr>
          <w:rFonts w:ascii="Arial" w:eastAsia="Times New Roman" w:hAnsi="Arial" w:cs="Arial"/>
          <w:b/>
          <w:bCs/>
          <w:noProof/>
          <w:sz w:val="20"/>
        </w:rPr>
        <w:t>Papanicolaou DA, Yanovski JA, Cutler GB, Chrousos GP, Nieman LK.</w:t>
      </w:r>
      <w:r w:rsidRPr="004361D0">
        <w:rPr>
          <w:rFonts w:ascii="Arial" w:eastAsia="Times New Roman" w:hAnsi="Arial" w:cs="Arial"/>
          <w:noProof/>
          <w:sz w:val="20"/>
        </w:rPr>
        <w:t xml:space="preserve"> Distinguishes Cushing ’ s Syndrome from Pseudo-Cushing. </w:t>
      </w:r>
      <w:r w:rsidRPr="004361D0">
        <w:rPr>
          <w:rFonts w:ascii="Arial" w:eastAsia="Times New Roman" w:hAnsi="Arial" w:cs="Arial"/>
          <w:i/>
          <w:iCs/>
          <w:noProof/>
          <w:sz w:val="20"/>
        </w:rPr>
        <w:t>Endocrinol. Metab.</w:t>
      </w:r>
      <w:r w:rsidRPr="004361D0">
        <w:rPr>
          <w:rFonts w:ascii="Arial" w:eastAsia="Times New Roman" w:hAnsi="Arial" w:cs="Arial"/>
          <w:noProof/>
          <w:sz w:val="20"/>
        </w:rPr>
        <w:t xml:space="preserve"> 2009;83(4):1163–1167.</w:t>
      </w:r>
    </w:p>
    <w:p w14:paraId="1D005DD6"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7. </w:t>
      </w:r>
      <w:r w:rsidRPr="004361D0">
        <w:rPr>
          <w:rFonts w:ascii="Arial" w:eastAsia="Times New Roman" w:hAnsi="Arial" w:cs="Arial"/>
          <w:noProof/>
          <w:sz w:val="20"/>
        </w:rPr>
        <w:tab/>
      </w:r>
      <w:r w:rsidRPr="004361D0">
        <w:rPr>
          <w:rFonts w:ascii="Arial" w:eastAsia="Times New Roman" w:hAnsi="Arial" w:cs="Arial"/>
          <w:b/>
          <w:bCs/>
          <w:noProof/>
          <w:sz w:val="20"/>
        </w:rPr>
        <w:t>Gaidhu MP, Anthony NM, Patel P, Hawke TJ, Ceddia RB.</w:t>
      </w:r>
      <w:r w:rsidRPr="004361D0">
        <w:rPr>
          <w:rFonts w:ascii="Arial" w:eastAsia="Times New Roman" w:hAnsi="Arial" w:cs="Arial"/>
          <w:noProof/>
          <w:sz w:val="20"/>
        </w:rPr>
        <w:t xml:space="preserve"> Dysregulation of lipolysis and lipid metabolism in visceral and subcutaneous adipocytes by high-fat diet: role of ATGL, HSL, and AMPK. </w:t>
      </w:r>
      <w:r w:rsidRPr="004361D0">
        <w:rPr>
          <w:rFonts w:ascii="Arial" w:eastAsia="Times New Roman" w:hAnsi="Arial" w:cs="Arial"/>
          <w:i/>
          <w:iCs/>
          <w:noProof/>
          <w:sz w:val="20"/>
        </w:rPr>
        <w:t>Am. J. Physiol. - Cell Physiol.</w:t>
      </w:r>
      <w:r w:rsidRPr="004361D0">
        <w:rPr>
          <w:rFonts w:ascii="Arial" w:eastAsia="Times New Roman" w:hAnsi="Arial" w:cs="Arial"/>
          <w:noProof/>
          <w:sz w:val="20"/>
        </w:rPr>
        <w:t xml:space="preserve"> 2010;298(4):C961–C971.</w:t>
      </w:r>
    </w:p>
    <w:p w14:paraId="321C9710"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8. </w:t>
      </w:r>
      <w:r w:rsidRPr="004361D0">
        <w:rPr>
          <w:rFonts w:ascii="Arial" w:eastAsia="Times New Roman" w:hAnsi="Arial" w:cs="Arial"/>
          <w:noProof/>
          <w:sz w:val="20"/>
        </w:rPr>
        <w:tab/>
      </w:r>
      <w:r w:rsidRPr="004361D0">
        <w:rPr>
          <w:rFonts w:ascii="Arial" w:eastAsia="Times New Roman" w:hAnsi="Arial" w:cs="Arial"/>
          <w:b/>
          <w:bCs/>
          <w:noProof/>
          <w:sz w:val="20"/>
        </w:rPr>
        <w:t>Protzek AOP, Rezende LF, Costa-Júnior JM, Ferreira SM, Cappelli APG, Paula FMM De, Souza JC De, Kurauti MA, Carneiro EM, Rafacho A, Boschero AC.</w:t>
      </w:r>
      <w:r w:rsidRPr="004361D0">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4361D0">
        <w:rPr>
          <w:rFonts w:ascii="Arial" w:eastAsia="Times New Roman" w:hAnsi="Arial" w:cs="Arial"/>
          <w:i/>
          <w:iCs/>
          <w:noProof/>
          <w:sz w:val="20"/>
        </w:rPr>
        <w:t>J. Steroid Biochem. Mol. Biol.</w:t>
      </w:r>
      <w:r w:rsidRPr="004361D0">
        <w:rPr>
          <w:rFonts w:ascii="Arial" w:eastAsia="Times New Roman" w:hAnsi="Arial" w:cs="Arial"/>
          <w:noProof/>
          <w:sz w:val="20"/>
        </w:rPr>
        <w:t xml:space="preserve"> 2016;155:1–8.</w:t>
      </w:r>
    </w:p>
    <w:p w14:paraId="0DDBFCC2" w14:textId="77777777" w:rsidR="004361D0" w:rsidRPr="004361D0" w:rsidRDefault="004361D0" w:rsidP="004361D0">
      <w:pPr>
        <w:widowControl w:val="0"/>
        <w:autoSpaceDE w:val="0"/>
        <w:autoSpaceDN w:val="0"/>
        <w:adjustRightInd w:val="0"/>
        <w:ind w:left="640" w:hanging="640"/>
        <w:rPr>
          <w:rFonts w:ascii="Arial" w:hAnsi="Arial" w:cs="Arial"/>
          <w:noProof/>
          <w:sz w:val="20"/>
        </w:rPr>
      </w:pPr>
      <w:r w:rsidRPr="004361D0">
        <w:rPr>
          <w:rFonts w:ascii="Arial" w:eastAsia="Times New Roman" w:hAnsi="Arial" w:cs="Arial"/>
          <w:noProof/>
          <w:sz w:val="20"/>
        </w:rPr>
        <w:t xml:space="preserve">9. </w:t>
      </w:r>
      <w:r w:rsidRPr="004361D0">
        <w:rPr>
          <w:rFonts w:ascii="Arial" w:eastAsia="Times New Roman" w:hAnsi="Arial" w:cs="Arial"/>
          <w:noProof/>
          <w:sz w:val="20"/>
        </w:rPr>
        <w:tab/>
      </w:r>
      <w:r w:rsidRPr="004361D0">
        <w:rPr>
          <w:rFonts w:ascii="Arial" w:eastAsia="Times New Roman" w:hAnsi="Arial" w:cs="Arial"/>
          <w:b/>
          <w:bCs/>
          <w:noProof/>
          <w:sz w:val="20"/>
        </w:rPr>
        <w:t>Ali M, Plas C.</w:t>
      </w:r>
      <w:r w:rsidRPr="004361D0">
        <w:rPr>
          <w:rFonts w:ascii="Arial" w:eastAsia="Times New Roman" w:hAnsi="Arial" w:cs="Arial"/>
          <w:noProof/>
          <w:sz w:val="20"/>
        </w:rPr>
        <w:t xml:space="preserve"> Glucocorticoid regulation of chloroquine nonsensitive insulin degradation in cultured fetal rat hypatocytes. </w:t>
      </w:r>
      <w:r w:rsidRPr="004361D0">
        <w:rPr>
          <w:rFonts w:ascii="Arial" w:eastAsia="Times New Roman" w:hAnsi="Arial" w:cs="Arial"/>
          <w:i/>
          <w:iCs/>
          <w:noProof/>
          <w:sz w:val="20"/>
        </w:rPr>
        <w:t>J. Biol. Chem.</w:t>
      </w:r>
      <w:r w:rsidRPr="004361D0">
        <w:rPr>
          <w:rFonts w:ascii="Arial" w:eastAsia="Times New Roman" w:hAnsi="Arial" w:cs="Arial"/>
          <w:noProof/>
          <w:sz w:val="20"/>
        </w:rPr>
        <w:t xml:space="preserve"> 1989;264(35):20992–20997.</w:t>
      </w:r>
    </w:p>
    <w:p w14:paraId="2E8E0F0B" w14:textId="2F9D2D57" w:rsidR="003629DC" w:rsidRDefault="003629DC" w:rsidP="004361D0">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ins w:id="59" w:author="Microsoft Office User" w:date="2018-03-26T19:34:00Z">
        <w:r w:rsidR="00DF3B30" w:rsidDel="00DF3B30">
          <w:rPr>
            <w:rFonts w:ascii="Arial" w:eastAsia="Times New Roman" w:hAnsi="Arial" w:cs="Arial"/>
            <w:color w:val="FF0000"/>
            <w:sz w:val="19"/>
            <w:szCs w:val="19"/>
            <w:shd w:val="clear" w:color="auto" w:fill="FFFFFF"/>
          </w:rPr>
          <w:t xml:space="preserve"> </w:t>
        </w:r>
      </w:ins>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CCCC" w16cid:durableId="1E624E0E"/>
  <w16cid:commentId w16cid:paraId="01705381" w16cid:durableId="1E624E0F"/>
  <w16cid:commentId w16cid:paraId="4B336C1F" w16cid:durableId="1E624E10"/>
  <w16cid:commentId w16cid:paraId="39C77708" w16cid:durableId="1E624E11"/>
  <w16cid:commentId w16cid:paraId="57112865" w16cid:durableId="1E6254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31ED6"/>
    <w:rsid w:val="00136BD4"/>
    <w:rsid w:val="0015217E"/>
    <w:rsid w:val="001529DB"/>
    <w:rsid w:val="00177218"/>
    <w:rsid w:val="001A18EB"/>
    <w:rsid w:val="001A5D8A"/>
    <w:rsid w:val="001A5EFC"/>
    <w:rsid w:val="001A75B0"/>
    <w:rsid w:val="001C5F02"/>
    <w:rsid w:val="001E44AD"/>
    <w:rsid w:val="001E64CD"/>
    <w:rsid w:val="00202340"/>
    <w:rsid w:val="00211668"/>
    <w:rsid w:val="00235908"/>
    <w:rsid w:val="00240721"/>
    <w:rsid w:val="002504B6"/>
    <w:rsid w:val="00253A0E"/>
    <w:rsid w:val="00264818"/>
    <w:rsid w:val="00272449"/>
    <w:rsid w:val="00295BBA"/>
    <w:rsid w:val="002A441C"/>
    <w:rsid w:val="002E3E3E"/>
    <w:rsid w:val="0030669B"/>
    <w:rsid w:val="00307878"/>
    <w:rsid w:val="00312E52"/>
    <w:rsid w:val="003137E8"/>
    <w:rsid w:val="00314713"/>
    <w:rsid w:val="003153BA"/>
    <w:rsid w:val="00323FED"/>
    <w:rsid w:val="00326F6D"/>
    <w:rsid w:val="00341448"/>
    <w:rsid w:val="003629DC"/>
    <w:rsid w:val="00366C20"/>
    <w:rsid w:val="003728C0"/>
    <w:rsid w:val="00375C86"/>
    <w:rsid w:val="003779BE"/>
    <w:rsid w:val="003869C7"/>
    <w:rsid w:val="003B6A09"/>
    <w:rsid w:val="003C20E5"/>
    <w:rsid w:val="003E25D1"/>
    <w:rsid w:val="003F6249"/>
    <w:rsid w:val="004019FB"/>
    <w:rsid w:val="00407D23"/>
    <w:rsid w:val="00413741"/>
    <w:rsid w:val="00434BB4"/>
    <w:rsid w:val="00435C2D"/>
    <w:rsid w:val="004361D0"/>
    <w:rsid w:val="0044021E"/>
    <w:rsid w:val="00476DF6"/>
    <w:rsid w:val="00491176"/>
    <w:rsid w:val="004B618C"/>
    <w:rsid w:val="004E667A"/>
    <w:rsid w:val="004E70AF"/>
    <w:rsid w:val="00534592"/>
    <w:rsid w:val="00541737"/>
    <w:rsid w:val="005847DE"/>
    <w:rsid w:val="005946A3"/>
    <w:rsid w:val="005A68AD"/>
    <w:rsid w:val="005B0E14"/>
    <w:rsid w:val="005B4E9C"/>
    <w:rsid w:val="005E3C9E"/>
    <w:rsid w:val="005F50BB"/>
    <w:rsid w:val="00603402"/>
    <w:rsid w:val="006110EE"/>
    <w:rsid w:val="00621647"/>
    <w:rsid w:val="00662C0D"/>
    <w:rsid w:val="0067000C"/>
    <w:rsid w:val="00670F1C"/>
    <w:rsid w:val="006A3059"/>
    <w:rsid w:val="006A4333"/>
    <w:rsid w:val="006C48D0"/>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8205D"/>
    <w:rsid w:val="00883C73"/>
    <w:rsid w:val="008A323C"/>
    <w:rsid w:val="008B31DB"/>
    <w:rsid w:val="008B4A90"/>
    <w:rsid w:val="008D3657"/>
    <w:rsid w:val="008E1744"/>
    <w:rsid w:val="008E1FB6"/>
    <w:rsid w:val="00902C59"/>
    <w:rsid w:val="00911F5C"/>
    <w:rsid w:val="009171E5"/>
    <w:rsid w:val="00917DC0"/>
    <w:rsid w:val="00925A7D"/>
    <w:rsid w:val="00956E69"/>
    <w:rsid w:val="00961A9D"/>
    <w:rsid w:val="00964D88"/>
    <w:rsid w:val="009A335B"/>
    <w:rsid w:val="009D36FF"/>
    <w:rsid w:val="009F61D7"/>
    <w:rsid w:val="00A16083"/>
    <w:rsid w:val="00A17FD6"/>
    <w:rsid w:val="00A40AEF"/>
    <w:rsid w:val="00A42C28"/>
    <w:rsid w:val="00A868EF"/>
    <w:rsid w:val="00AA0195"/>
    <w:rsid w:val="00AC247E"/>
    <w:rsid w:val="00AD2FA5"/>
    <w:rsid w:val="00AD59AE"/>
    <w:rsid w:val="00B178E1"/>
    <w:rsid w:val="00B20EC3"/>
    <w:rsid w:val="00B37AB0"/>
    <w:rsid w:val="00B37BF1"/>
    <w:rsid w:val="00B546FE"/>
    <w:rsid w:val="00B60D2F"/>
    <w:rsid w:val="00B734D0"/>
    <w:rsid w:val="00B93C8C"/>
    <w:rsid w:val="00BB2C2D"/>
    <w:rsid w:val="00BC3336"/>
    <w:rsid w:val="00BD03A5"/>
    <w:rsid w:val="00BD7DDD"/>
    <w:rsid w:val="00BF29B5"/>
    <w:rsid w:val="00BF5714"/>
    <w:rsid w:val="00C00B9F"/>
    <w:rsid w:val="00C023FC"/>
    <w:rsid w:val="00C17793"/>
    <w:rsid w:val="00C33279"/>
    <w:rsid w:val="00C3439A"/>
    <w:rsid w:val="00C66EAE"/>
    <w:rsid w:val="00C76724"/>
    <w:rsid w:val="00C9202B"/>
    <w:rsid w:val="00C93F90"/>
    <w:rsid w:val="00CC3862"/>
    <w:rsid w:val="00CE11BE"/>
    <w:rsid w:val="00CE2437"/>
    <w:rsid w:val="00CE53A5"/>
    <w:rsid w:val="00D0769A"/>
    <w:rsid w:val="00D10AB5"/>
    <w:rsid w:val="00D22789"/>
    <w:rsid w:val="00D22E27"/>
    <w:rsid w:val="00D52529"/>
    <w:rsid w:val="00D93F77"/>
    <w:rsid w:val="00DA0FA6"/>
    <w:rsid w:val="00DA1055"/>
    <w:rsid w:val="00DA3F41"/>
    <w:rsid w:val="00DD11DD"/>
    <w:rsid w:val="00DD20C6"/>
    <w:rsid w:val="00DE3303"/>
    <w:rsid w:val="00DE4DFD"/>
    <w:rsid w:val="00DE54CD"/>
    <w:rsid w:val="00DF16A0"/>
    <w:rsid w:val="00DF3B30"/>
    <w:rsid w:val="00DF4595"/>
    <w:rsid w:val="00DF6D48"/>
    <w:rsid w:val="00DF79D8"/>
    <w:rsid w:val="00E052E9"/>
    <w:rsid w:val="00E146BE"/>
    <w:rsid w:val="00E527E2"/>
    <w:rsid w:val="00E67522"/>
    <w:rsid w:val="00E7183D"/>
    <w:rsid w:val="00E915FC"/>
    <w:rsid w:val="00E962A9"/>
    <w:rsid w:val="00E96EA3"/>
    <w:rsid w:val="00EC55C5"/>
    <w:rsid w:val="00ED6148"/>
    <w:rsid w:val="00EE279C"/>
    <w:rsid w:val="00F03941"/>
    <w:rsid w:val="00F17DA5"/>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0.png"/><Relationship Id="rId12" Type="http://schemas.openxmlformats.org/officeDocument/2006/relationships/image" Target="media/image4.emf"/><Relationship Id="rId13" Type="http://schemas.openxmlformats.org/officeDocument/2006/relationships/image" Target="media/image40.emf"/><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7"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A7A289-440C-2D43-B4F3-92503D183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6</Pages>
  <Words>8735</Words>
  <Characters>49791</Characters>
  <Application>Microsoft Macintosh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142</cp:revision>
  <cp:lastPrinted>2018-03-27T18:00:00Z</cp:lastPrinted>
  <dcterms:created xsi:type="dcterms:W3CDTF">2018-03-18T20:34:00Z</dcterms:created>
  <dcterms:modified xsi:type="dcterms:W3CDTF">2018-03-27T18:02:00Z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