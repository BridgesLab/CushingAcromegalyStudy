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4162BB" w14:textId="4A7B375E" w:rsidR="00DF4595" w:rsidRDefault="00DF4595" w:rsidP="00DD20C6">
      <w:pPr>
        <w:rPr>
          <w:rFonts w:ascii="Arial" w:eastAsia="Times New Roman" w:hAnsi="Arial" w:cs="Arial"/>
          <w:color w:val="222222"/>
          <w:sz w:val="19"/>
          <w:szCs w:val="19"/>
          <w:shd w:val="clear" w:color="auto" w:fill="FFFFFF"/>
        </w:rPr>
      </w:pPr>
      <w:r>
        <w:rPr>
          <w:rFonts w:ascii="Arial" w:eastAsia="Times New Roman" w:hAnsi="Arial" w:cs="Arial"/>
          <w:color w:val="222222"/>
          <w:sz w:val="19"/>
          <w:szCs w:val="19"/>
          <w:shd w:val="clear" w:color="auto" w:fill="FFFFFF"/>
        </w:rPr>
        <w:t>We would like the thank the reviewers for their comments and suggestions.  The revised manuscript clarifies the issues brought up by the reviewers with several new pieces of data.  For clarity</w:t>
      </w:r>
      <w:r w:rsidR="00BD7DDD">
        <w:rPr>
          <w:rFonts w:ascii="Arial" w:eastAsia="Times New Roman" w:hAnsi="Arial" w:cs="Arial"/>
          <w:color w:val="222222"/>
          <w:sz w:val="19"/>
          <w:szCs w:val="19"/>
          <w:shd w:val="clear" w:color="auto" w:fill="FFFFFF"/>
        </w:rPr>
        <w:t>,</w:t>
      </w:r>
      <w:r>
        <w:rPr>
          <w:rFonts w:ascii="Arial" w:eastAsia="Times New Roman" w:hAnsi="Arial" w:cs="Arial"/>
          <w:color w:val="222222"/>
          <w:sz w:val="19"/>
          <w:szCs w:val="19"/>
          <w:shd w:val="clear" w:color="auto" w:fill="FFFFFF"/>
        </w:rPr>
        <w:t xml:space="preserve"> we have noted in this response how the manuscript has been modified. </w:t>
      </w:r>
    </w:p>
    <w:p w14:paraId="65756444" w14:textId="77777777" w:rsidR="00DF4595" w:rsidRDefault="00DF4595" w:rsidP="00DD20C6">
      <w:pPr>
        <w:rPr>
          <w:rFonts w:ascii="Arial" w:eastAsia="Times New Roman" w:hAnsi="Arial" w:cs="Arial"/>
          <w:color w:val="222222"/>
          <w:sz w:val="19"/>
          <w:szCs w:val="19"/>
          <w:shd w:val="clear" w:color="auto" w:fill="FFFFFF"/>
        </w:rPr>
      </w:pPr>
    </w:p>
    <w:p w14:paraId="6ED615DB" w14:textId="16D76055" w:rsidR="008B31DB" w:rsidRDefault="00DD20C6" w:rsidP="00DD20C6">
      <w:pPr>
        <w:rPr>
          <w:rFonts w:ascii="Arial" w:eastAsia="Times New Roman" w:hAnsi="Arial" w:cs="Arial"/>
          <w:color w:val="222222"/>
          <w:sz w:val="19"/>
          <w:szCs w:val="19"/>
          <w:shd w:val="clear" w:color="auto" w:fill="FFFFFF"/>
        </w:rPr>
      </w:pPr>
      <w:r w:rsidRPr="00BD7DDD">
        <w:rPr>
          <w:rFonts w:ascii="Arial" w:eastAsia="Times New Roman" w:hAnsi="Arial" w:cs="Arial"/>
          <w:b/>
          <w:color w:val="222222"/>
          <w:sz w:val="19"/>
          <w:szCs w:val="19"/>
          <w:shd w:val="clear" w:color="auto" w:fill="FFFFFF"/>
        </w:rPr>
        <w:t>Associate Editor's Comments:</w:t>
      </w:r>
      <w:r w:rsidRPr="00BD7DDD">
        <w:rPr>
          <w:rFonts w:ascii="Arial" w:eastAsia="Times New Roman" w:hAnsi="Arial" w:cs="Arial"/>
          <w:b/>
          <w:color w:val="222222"/>
          <w:sz w:val="19"/>
          <w:szCs w:val="19"/>
        </w:rPr>
        <w:br/>
      </w:r>
      <w:r w:rsidRPr="00BD7DDD">
        <w:rPr>
          <w:rFonts w:ascii="Arial" w:eastAsia="Times New Roman" w:hAnsi="Arial" w:cs="Arial"/>
          <w:b/>
          <w:color w:val="222222"/>
          <w:sz w:val="19"/>
          <w:szCs w:val="19"/>
          <w:shd w:val="clear" w:color="auto" w:fill="FFFFFF"/>
        </w:rPr>
        <w:t>Both reviewers requested dexamethasone measurements and reference to human pharmacology. Ideally these studies might be performed on leftover serum from animals used in these studies. If none is available, measurements on comparably treated animals is acceptable or historical data but only if measured in your laboratory. I note that steroid hormone measurements, including synthetic dexamethasone, must conform to journal policies.</w:t>
      </w:r>
      <w:r w:rsidRPr="00BD7DDD">
        <w:rPr>
          <w:rFonts w:ascii="Arial" w:eastAsia="Times New Roman" w:hAnsi="Arial" w:cs="Arial"/>
          <w:b/>
          <w:color w:val="222222"/>
          <w:sz w:val="19"/>
          <w:szCs w:val="19"/>
        </w:rPr>
        <w:br/>
      </w:r>
      <w:r w:rsidRPr="00DD20C6">
        <w:rPr>
          <w:rFonts w:ascii="Arial" w:eastAsia="Times New Roman" w:hAnsi="Arial" w:cs="Arial"/>
          <w:color w:val="222222"/>
          <w:sz w:val="19"/>
          <w:szCs w:val="19"/>
        </w:rPr>
        <w:br/>
      </w:r>
      <w:r w:rsidRPr="008A323C">
        <w:rPr>
          <w:rFonts w:ascii="Arial" w:eastAsia="Times New Roman" w:hAnsi="Arial" w:cs="Arial"/>
          <w:b/>
          <w:color w:val="222222"/>
          <w:sz w:val="19"/>
          <w:szCs w:val="19"/>
          <w:shd w:val="clear" w:color="auto" w:fill="FFFFFF"/>
        </w:rPr>
        <w:t>Reviewer Comments:</w:t>
      </w:r>
      <w:r w:rsidRPr="008A323C">
        <w:rPr>
          <w:rFonts w:ascii="Arial" w:eastAsia="Times New Roman" w:hAnsi="Arial" w:cs="Arial"/>
          <w:b/>
          <w:color w:val="222222"/>
          <w:sz w:val="19"/>
          <w:szCs w:val="19"/>
        </w:rPr>
        <w:br/>
      </w:r>
      <w:r w:rsidRPr="008A323C">
        <w:rPr>
          <w:rFonts w:ascii="Arial" w:eastAsia="Times New Roman" w:hAnsi="Arial" w:cs="Arial"/>
          <w:b/>
          <w:color w:val="222222"/>
          <w:sz w:val="19"/>
          <w:szCs w:val="19"/>
          <w:shd w:val="clear" w:color="auto" w:fill="FFFFFF"/>
        </w:rPr>
        <w:t>Reviewer 1: This is a solid study reporting on the combination of obesity and chronically elevated glucocorticoids leading to exacerbations in metabolic function. I feel this work is potentially worthy of publication with the inclusion of the following data:</w:t>
      </w:r>
      <w:r w:rsidRPr="008A323C">
        <w:rPr>
          <w:rFonts w:ascii="Arial" w:eastAsia="Times New Roman" w:hAnsi="Arial" w:cs="Arial"/>
          <w:b/>
          <w:color w:val="222222"/>
          <w:sz w:val="19"/>
          <w:szCs w:val="19"/>
        </w:rPr>
        <w:br/>
      </w:r>
      <w:r w:rsidRPr="00DD20C6">
        <w:rPr>
          <w:rFonts w:ascii="Arial" w:eastAsia="Times New Roman" w:hAnsi="Arial" w:cs="Arial"/>
          <w:color w:val="222222"/>
          <w:sz w:val="19"/>
          <w:szCs w:val="19"/>
        </w:rPr>
        <w:br/>
      </w:r>
      <w:r w:rsidRPr="00DD20C6">
        <w:rPr>
          <w:rFonts w:ascii="Arial" w:eastAsia="Times New Roman" w:hAnsi="Arial" w:cs="Arial"/>
          <w:color w:val="222222"/>
          <w:sz w:val="19"/>
          <w:szCs w:val="19"/>
          <w:shd w:val="clear" w:color="auto" w:fill="FFFFFF"/>
        </w:rPr>
        <w:t>In order to confidently draw comparisons between the DEX-treated chow-fed versus high-fat fed groups, it is important to demonstrate that the method of DEX administration (via the drinking water) results in comparable elevations in serum DEX. There is a possibility that the exacerbated metabolic function observed in the high-fat fed mice was simply due to increased consumption of the DEX-treated drinking water in these animals. As such, a measurement of serum DEX, in both the DEX-treated chow-fed and DEX-treated high-fat fed groups should be included.</w:t>
      </w:r>
    </w:p>
    <w:p w14:paraId="06E24F37" w14:textId="77777777" w:rsidR="008B31DB" w:rsidRDefault="008B31DB" w:rsidP="00DD20C6">
      <w:pPr>
        <w:rPr>
          <w:rFonts w:ascii="Arial" w:eastAsia="Times New Roman" w:hAnsi="Arial" w:cs="Arial"/>
          <w:color w:val="222222"/>
          <w:sz w:val="19"/>
          <w:szCs w:val="19"/>
          <w:shd w:val="clear" w:color="auto" w:fill="FFFFFF"/>
        </w:rPr>
      </w:pPr>
    </w:p>
    <w:p w14:paraId="544EA1B6" w14:textId="3B66B58E" w:rsidR="001C5F02" w:rsidRDefault="003F6249" w:rsidP="00DD20C6">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We</w:t>
      </w:r>
      <w:r w:rsidR="00750B5E">
        <w:rPr>
          <w:rFonts w:ascii="Arial" w:eastAsia="Times New Roman" w:hAnsi="Arial" w:cs="Arial"/>
          <w:color w:val="FF0000"/>
          <w:sz w:val="19"/>
          <w:szCs w:val="19"/>
          <w:shd w:val="clear" w:color="auto" w:fill="FFFFFF"/>
        </w:rPr>
        <w:t xml:space="preserve"> measured</w:t>
      </w:r>
      <w:r>
        <w:rPr>
          <w:rFonts w:ascii="Arial" w:eastAsia="Times New Roman" w:hAnsi="Arial" w:cs="Arial"/>
          <w:color w:val="FF0000"/>
          <w:sz w:val="19"/>
          <w:szCs w:val="19"/>
          <w:shd w:val="clear" w:color="auto" w:fill="FFFFFF"/>
        </w:rPr>
        <w:t xml:space="preserve"> the </w:t>
      </w:r>
      <w:r w:rsidR="00DF4595">
        <w:rPr>
          <w:rFonts w:ascii="Arial" w:eastAsia="Times New Roman" w:hAnsi="Arial" w:cs="Arial"/>
          <w:color w:val="FF0000"/>
          <w:sz w:val="19"/>
          <w:szCs w:val="19"/>
          <w:shd w:val="clear" w:color="auto" w:fill="FFFFFF"/>
        </w:rPr>
        <w:t xml:space="preserve">amounts </w:t>
      </w:r>
      <w:r>
        <w:rPr>
          <w:rFonts w:ascii="Arial" w:eastAsia="Times New Roman" w:hAnsi="Arial" w:cs="Arial"/>
          <w:color w:val="FF0000"/>
          <w:sz w:val="19"/>
          <w:szCs w:val="19"/>
          <w:shd w:val="clear" w:color="auto" w:fill="FFFFFF"/>
        </w:rPr>
        <w:t>of dexamethasone these mice were consuming (via measurement of drinking water throughout the study</w:t>
      </w:r>
      <w:ins w:id="0" w:author="Microsoft Office User" w:date="2018-03-28T15:08:00Z">
        <w:r w:rsidR="00224FC9">
          <w:rPr>
            <w:rFonts w:ascii="Arial" w:eastAsia="Times New Roman" w:hAnsi="Arial" w:cs="Arial"/>
            <w:color w:val="FF0000"/>
            <w:sz w:val="19"/>
            <w:szCs w:val="19"/>
            <w:shd w:val="clear" w:color="auto" w:fill="FFFFFF"/>
          </w:rPr>
          <w:t>; Figure 3E</w:t>
        </w:r>
      </w:ins>
      <w:r w:rsidR="003869C7">
        <w:rPr>
          <w:rFonts w:ascii="Arial" w:eastAsia="Times New Roman" w:hAnsi="Arial" w:cs="Arial"/>
          <w:color w:val="FF0000"/>
          <w:sz w:val="19"/>
          <w:szCs w:val="19"/>
          <w:shd w:val="clear" w:color="auto" w:fill="FFFFFF"/>
        </w:rPr>
        <w:t xml:space="preserve">; </w:t>
      </w:r>
      <w:r w:rsidR="00DF4595">
        <w:rPr>
          <w:rFonts w:ascii="Arial" w:eastAsia="Times New Roman" w:hAnsi="Arial" w:cs="Arial"/>
          <w:color w:val="FF0000"/>
          <w:sz w:val="19"/>
          <w:szCs w:val="19"/>
          <w:shd w:val="clear" w:color="auto" w:fill="FFFFFF"/>
        </w:rPr>
        <w:t>1</w:t>
      </w:r>
      <w:r w:rsidR="003869C7">
        <w:rPr>
          <w:rFonts w:ascii="Arial" w:eastAsia="Times New Roman" w:hAnsi="Arial" w:cs="Arial"/>
          <w:color w:val="FF0000"/>
          <w:sz w:val="19"/>
          <w:szCs w:val="19"/>
          <w:shd w:val="clear" w:color="auto" w:fill="FFFFFF"/>
        </w:rPr>
        <w:t xml:space="preserve">A-C </w:t>
      </w:r>
      <w:r w:rsidR="00DF4595">
        <w:rPr>
          <w:rFonts w:ascii="Arial" w:eastAsia="Times New Roman" w:hAnsi="Arial" w:cs="Arial"/>
          <w:color w:val="FF0000"/>
          <w:sz w:val="19"/>
          <w:szCs w:val="19"/>
          <w:shd w:val="clear" w:color="auto" w:fill="FFFFFF"/>
        </w:rPr>
        <w:t>of this response</w:t>
      </w:r>
      <w:r>
        <w:rPr>
          <w:rFonts w:ascii="Arial" w:eastAsia="Times New Roman" w:hAnsi="Arial" w:cs="Arial"/>
          <w:color w:val="FF0000"/>
          <w:sz w:val="19"/>
          <w:szCs w:val="19"/>
          <w:shd w:val="clear" w:color="auto" w:fill="FFFFFF"/>
        </w:rPr>
        <w:t xml:space="preserve">) as well as the serum concentrations (via </w:t>
      </w:r>
      <w:r w:rsidR="00B37BF1">
        <w:rPr>
          <w:rFonts w:ascii="Arial" w:eastAsia="Times New Roman" w:hAnsi="Arial" w:cs="Arial"/>
          <w:color w:val="FF0000"/>
          <w:sz w:val="19"/>
          <w:szCs w:val="19"/>
          <w:shd w:val="clear" w:color="auto" w:fill="FFFFFF"/>
        </w:rPr>
        <w:t>LC-MS</w:t>
      </w:r>
      <w:r w:rsidR="003869C7">
        <w:rPr>
          <w:rFonts w:ascii="Arial" w:eastAsia="Times New Roman" w:hAnsi="Arial" w:cs="Arial"/>
          <w:color w:val="FF0000"/>
          <w:sz w:val="19"/>
          <w:szCs w:val="19"/>
          <w:shd w:val="clear" w:color="auto" w:fill="FFFFFF"/>
        </w:rPr>
        <w:t>;</w:t>
      </w:r>
      <w:ins w:id="1" w:author="Microsoft Office User" w:date="2018-03-28T15:09:00Z">
        <w:r w:rsidR="00B9197F">
          <w:rPr>
            <w:rFonts w:ascii="Arial" w:eastAsia="Times New Roman" w:hAnsi="Arial" w:cs="Arial"/>
            <w:color w:val="FF0000"/>
            <w:sz w:val="19"/>
            <w:szCs w:val="19"/>
            <w:shd w:val="clear" w:color="auto" w:fill="FFFFFF"/>
          </w:rPr>
          <w:t xml:space="preserve"> Figure</w:t>
        </w:r>
      </w:ins>
      <w:r w:rsidR="003869C7">
        <w:rPr>
          <w:rFonts w:ascii="Arial" w:eastAsia="Times New Roman" w:hAnsi="Arial" w:cs="Arial"/>
          <w:color w:val="FF0000"/>
          <w:sz w:val="19"/>
          <w:szCs w:val="19"/>
          <w:shd w:val="clear" w:color="auto" w:fill="FFFFFF"/>
        </w:rPr>
        <w:t xml:space="preserve"> </w:t>
      </w:r>
      <w:ins w:id="2" w:author="Microsoft Office User" w:date="2018-03-28T15:08:00Z">
        <w:r w:rsidR="00B9197F">
          <w:rPr>
            <w:rFonts w:ascii="Arial" w:eastAsia="Times New Roman" w:hAnsi="Arial" w:cs="Arial"/>
            <w:color w:val="FF0000"/>
            <w:sz w:val="19"/>
            <w:szCs w:val="19"/>
            <w:shd w:val="clear" w:color="auto" w:fill="FFFFFF"/>
          </w:rPr>
          <w:t xml:space="preserve">1F; </w:t>
        </w:r>
      </w:ins>
      <w:ins w:id="3" w:author="Microsoft Office User" w:date="2018-03-28T15:09:00Z">
        <w:r w:rsidR="00B9197F">
          <w:rPr>
            <w:rFonts w:ascii="Arial" w:eastAsia="Times New Roman" w:hAnsi="Arial" w:cs="Arial"/>
            <w:color w:val="FF0000"/>
            <w:sz w:val="19"/>
            <w:szCs w:val="19"/>
            <w:shd w:val="clear" w:color="auto" w:fill="FFFFFF"/>
          </w:rPr>
          <w:t>1D of this response</w:t>
        </w:r>
      </w:ins>
      <w:r>
        <w:rPr>
          <w:rFonts w:ascii="Arial" w:eastAsia="Times New Roman" w:hAnsi="Arial" w:cs="Arial"/>
          <w:color w:val="FF0000"/>
          <w:sz w:val="19"/>
          <w:szCs w:val="19"/>
          <w:shd w:val="clear" w:color="auto" w:fill="FFFFFF"/>
        </w:rPr>
        <w:t>).</w:t>
      </w:r>
      <w:r w:rsidR="003869C7">
        <w:rPr>
          <w:rFonts w:ascii="Arial" w:eastAsia="Times New Roman" w:hAnsi="Arial" w:cs="Arial"/>
          <w:color w:val="FF0000"/>
          <w:sz w:val="19"/>
          <w:szCs w:val="19"/>
          <w:shd w:val="clear" w:color="auto" w:fill="FFFFFF"/>
        </w:rPr>
        <w:t xml:space="preserve"> The obese dexamethasone-treated mice did consume </w:t>
      </w:r>
      <w:r w:rsidR="00DF4595">
        <w:rPr>
          <w:rFonts w:ascii="Arial" w:eastAsia="Times New Roman" w:hAnsi="Arial" w:cs="Arial"/>
          <w:color w:val="FF0000"/>
          <w:sz w:val="19"/>
          <w:szCs w:val="19"/>
          <w:shd w:val="clear" w:color="auto" w:fill="FFFFFF"/>
        </w:rPr>
        <w:t xml:space="preserve">modestly </w:t>
      </w:r>
      <w:r w:rsidR="003869C7">
        <w:rPr>
          <w:rFonts w:ascii="Arial" w:eastAsia="Times New Roman" w:hAnsi="Arial" w:cs="Arial"/>
          <w:color w:val="FF0000"/>
          <w:sz w:val="19"/>
          <w:szCs w:val="19"/>
          <w:shd w:val="clear" w:color="auto" w:fill="FFFFFF"/>
        </w:rPr>
        <w:t>more dexamethasone</w:t>
      </w:r>
      <w:r w:rsidR="00C66EAE">
        <w:rPr>
          <w:rFonts w:ascii="Arial" w:eastAsia="Times New Roman" w:hAnsi="Arial" w:cs="Arial"/>
          <w:color w:val="FF0000"/>
          <w:sz w:val="19"/>
          <w:szCs w:val="19"/>
          <w:shd w:val="clear" w:color="auto" w:fill="FFFFFF"/>
        </w:rPr>
        <w:t xml:space="preserve"> when compared to lean</w:t>
      </w:r>
      <w:r w:rsidR="00DF4595">
        <w:rPr>
          <w:rFonts w:ascii="Arial" w:eastAsia="Times New Roman" w:hAnsi="Arial" w:cs="Arial"/>
          <w:color w:val="FF0000"/>
          <w:sz w:val="19"/>
          <w:szCs w:val="19"/>
          <w:shd w:val="clear" w:color="auto" w:fill="FFFFFF"/>
        </w:rPr>
        <w:t xml:space="preserve"> mice when normalized by body weight</w:t>
      </w:r>
      <w:ins w:id="4" w:author="Microsoft Office User" w:date="2018-03-28T15:11:00Z">
        <w:r w:rsidR="001779EB">
          <w:rPr>
            <w:rFonts w:ascii="Arial" w:eastAsia="Times New Roman" w:hAnsi="Arial" w:cs="Arial"/>
            <w:color w:val="FF0000"/>
            <w:sz w:val="19"/>
            <w:szCs w:val="19"/>
            <w:shd w:val="clear" w:color="auto" w:fill="FFFFFF"/>
          </w:rPr>
          <w:t xml:space="preserve"> (Figure 1B of this response)</w:t>
        </w:r>
      </w:ins>
      <w:r w:rsidR="00DF4595">
        <w:rPr>
          <w:rFonts w:ascii="Arial" w:eastAsia="Times New Roman" w:hAnsi="Arial" w:cs="Arial"/>
          <w:color w:val="FF0000"/>
          <w:sz w:val="19"/>
          <w:szCs w:val="19"/>
          <w:shd w:val="clear" w:color="auto" w:fill="FFFFFF"/>
        </w:rPr>
        <w:t xml:space="preserve">.  To our surprise, as the study went on the HFD mice specifically drank more water (and dexamethasone), even though they started with lower water consumption (Figure 1C of this response). The increase in dexamethasone consumption may reflect that the obese dexamethasone-treated mice were severely diabetic which may cause increased water intake, as has been documented previously by others </w:t>
      </w:r>
      <w:r w:rsidR="00DF4595">
        <w:rPr>
          <w:rFonts w:ascii="Arial" w:eastAsia="Times New Roman" w:hAnsi="Arial" w:cs="Arial"/>
          <w:color w:val="FF0000"/>
          <w:sz w:val="19"/>
          <w:szCs w:val="19"/>
          <w:shd w:val="clear" w:color="auto" w:fill="FFFFFF"/>
        </w:rPr>
        <w:fldChar w:fldCharType="begin" w:fldLock="1"/>
      </w:r>
      <w:r w:rsidR="00DF4595">
        <w:rPr>
          <w:rFonts w:ascii="Arial" w:eastAsia="Times New Roman" w:hAnsi="Arial" w:cs="Arial"/>
          <w:color w:val="FF0000"/>
          <w:sz w:val="19"/>
          <w:szCs w:val="19"/>
          <w:shd w:val="clear" w:color="auto" w:fill="FFFFFF"/>
        </w:rPr>
        <w:instrText>ADDIN CSL_CITATION { "citationItems" : [ { "id" : "ITEM-1", "itemData" : { "DOI" : "10.2337/diab.30.2.106", "ISSN" : "00121797", "PMID" : "7009265", "abstract" : "Diabetes in the C57BL/KsJ(db/db) mouse is initially expressed as hyperinsulinemia, followed by hyperphagia, progressive obesity, and widespread pathologic abnormalities. This study was designed to evaluate the effects of metabolic control on the natural history of the diabetic nephropathy. Beginning at 1 mo of age and continuing for 12 wk, diabetic mice were subjected to controlled dietary restriction, such that their weight was maintained similar to that of age-matched, nondiabetic heterozygotes. Diet-restricted diabetics were compared with diabetics fed ad libitum and heterozygote nondiabetics. Significant lowering of fasting blood glucose, water intake, and plasma insulin was achieved by diet restriction. The diet-restricted diabetes demonstrated enhanced metabolic efficiency, consuming approximately half as much food as the nondiabetics, while maintaining a similar weight. Diabetics fed ad libitum evidenced well-defined renal lesions that included 3 + to 4 + immunoglobulin deposition in the glomerular mesangium, and generalized mesangial matrix expansion. These lesions were completely prevented in diet-restricted diabetes whose glomeruli were normal light microscopy, and demonstrated trace to 1 + mesangial immunoglobulin deposition, features identical in all respects to the nondiabetics. These results indicate that diabetic control achieved by preventing of obesity in the db/db mouse prevents the development of diabetic nephropathy.", "author" : [ { "dropping-particle" : "", "family" : "Lee", "given" : "S. M.", "non-dropping-particle" : "", "parse-names" : false, "suffix" : "" }, { "dropping-particle" : "", "family" : "Bressler", "given" : "R.", "non-dropping-particle" : "", "parse-names" : false, "suffix" : "" } ], "container-title" : "Diabetes", "id" : "ITEM-1", "issue" : "2", "issued" : { "date-parts" : [ [ "1981" ] ] }, "page" : "106-111", "title" : "Prevention of diabetic nephropathy by diet control in the db/db mouse", "type" : "article-journal", "volume" : "30" }, "uris" : [ "http://www.mendeley.com/documents/?uuid=20605ba2-f926-46a3-b1b2-ad9e2e3b54f5" ] } ], "mendeley" : { "formattedCitation" : "(1)", "plainTextFormattedCitation" : "(1)", "previouslyFormattedCitation" : "(1)" }, "properties" : {  }, "schema" : "https://github.com/citation-style-language/schema/raw/master/csl-citation.json" }</w:instrText>
      </w:r>
      <w:r w:rsidR="00DF4595">
        <w:rPr>
          <w:rFonts w:ascii="Arial" w:eastAsia="Times New Roman" w:hAnsi="Arial" w:cs="Arial"/>
          <w:color w:val="FF0000"/>
          <w:sz w:val="19"/>
          <w:szCs w:val="19"/>
          <w:shd w:val="clear" w:color="auto" w:fill="FFFFFF"/>
        </w:rPr>
        <w:fldChar w:fldCharType="separate"/>
      </w:r>
      <w:r w:rsidR="00DF4595" w:rsidRPr="00C66EAE">
        <w:rPr>
          <w:rFonts w:ascii="Arial" w:eastAsia="Times New Roman" w:hAnsi="Arial" w:cs="Arial"/>
          <w:noProof/>
          <w:color w:val="FF0000"/>
          <w:sz w:val="19"/>
          <w:szCs w:val="19"/>
          <w:shd w:val="clear" w:color="auto" w:fill="FFFFFF"/>
        </w:rPr>
        <w:t>(1)</w:t>
      </w:r>
      <w:r w:rsidR="00DF4595">
        <w:rPr>
          <w:rFonts w:ascii="Arial" w:eastAsia="Times New Roman" w:hAnsi="Arial" w:cs="Arial"/>
          <w:color w:val="FF0000"/>
          <w:sz w:val="19"/>
          <w:szCs w:val="19"/>
          <w:shd w:val="clear" w:color="auto" w:fill="FFFFFF"/>
        </w:rPr>
        <w:fldChar w:fldCharType="end"/>
      </w:r>
      <w:r w:rsidR="00DF4595">
        <w:rPr>
          <w:rFonts w:ascii="Arial" w:eastAsia="Times New Roman" w:hAnsi="Arial" w:cs="Arial"/>
          <w:color w:val="FF0000"/>
          <w:sz w:val="19"/>
          <w:szCs w:val="19"/>
          <w:shd w:val="clear" w:color="auto" w:fill="FFFFFF"/>
        </w:rPr>
        <w:t xml:space="preserve">. </w:t>
      </w:r>
      <w:ins w:id="5" w:author="Microsoft Office User" w:date="2018-03-28T16:27:00Z">
        <w:r w:rsidR="00F14452">
          <w:rPr>
            <w:rFonts w:ascii="Arial" w:eastAsia="Times New Roman" w:hAnsi="Arial" w:cs="Arial"/>
            <w:color w:val="FF0000"/>
            <w:sz w:val="19"/>
            <w:szCs w:val="19"/>
            <w:shd w:val="clear" w:color="auto" w:fill="FFFFFF"/>
          </w:rPr>
          <w:t xml:space="preserve">We also measured serum </w:t>
        </w:r>
      </w:ins>
      <w:ins w:id="6" w:author="Microsoft Office User" w:date="2018-03-28T16:28:00Z">
        <w:r w:rsidR="00F14452">
          <w:rPr>
            <w:rFonts w:ascii="Arial" w:eastAsia="Times New Roman" w:hAnsi="Arial" w:cs="Arial"/>
            <w:color w:val="FF0000"/>
            <w:sz w:val="19"/>
            <w:szCs w:val="19"/>
            <w:shd w:val="clear" w:color="auto" w:fill="FFFFFF"/>
          </w:rPr>
          <w:t>dexamethasone concentrations and found, consistent with increased fluid intake</w:t>
        </w:r>
      </w:ins>
      <w:ins w:id="7" w:author="Microsoft Office User" w:date="2018-03-28T16:29:00Z">
        <w:r w:rsidR="00F14452">
          <w:rPr>
            <w:rFonts w:ascii="Arial" w:eastAsia="Times New Roman" w:hAnsi="Arial" w:cs="Arial"/>
            <w:color w:val="FF0000"/>
            <w:sz w:val="19"/>
            <w:szCs w:val="19"/>
            <w:shd w:val="clear" w:color="auto" w:fill="FFFFFF"/>
          </w:rPr>
          <w:t xml:space="preserve">, this was higher in the obese </w:t>
        </w:r>
      </w:ins>
      <w:ins w:id="8" w:author="Microsoft Office User" w:date="2018-03-28T16:30:00Z">
        <w:r w:rsidR="00F14452">
          <w:rPr>
            <w:rFonts w:ascii="Arial" w:eastAsia="Times New Roman" w:hAnsi="Arial" w:cs="Arial"/>
            <w:color w:val="FF0000"/>
            <w:sz w:val="19"/>
            <w:szCs w:val="19"/>
            <w:shd w:val="clear" w:color="auto" w:fill="FFFFFF"/>
          </w:rPr>
          <w:t>dexamethasone-treated mice at the end of th</w:t>
        </w:r>
      </w:ins>
      <w:ins w:id="9" w:author="Microsoft Office User" w:date="2018-03-28T16:31:00Z">
        <w:r w:rsidR="00F14452">
          <w:rPr>
            <w:rFonts w:ascii="Arial" w:eastAsia="Times New Roman" w:hAnsi="Arial" w:cs="Arial"/>
            <w:color w:val="FF0000"/>
            <w:sz w:val="19"/>
            <w:szCs w:val="19"/>
            <w:shd w:val="clear" w:color="auto" w:fill="FFFFFF"/>
          </w:rPr>
          <w:t xml:space="preserve">e </w:t>
        </w:r>
      </w:ins>
      <w:ins w:id="10" w:author="Microsoft Office User" w:date="2018-03-28T16:30:00Z">
        <w:r w:rsidR="00F14452">
          <w:rPr>
            <w:rFonts w:ascii="Arial" w:eastAsia="Times New Roman" w:hAnsi="Arial" w:cs="Arial"/>
            <w:color w:val="FF0000"/>
            <w:sz w:val="19"/>
            <w:szCs w:val="19"/>
            <w:shd w:val="clear" w:color="auto" w:fill="FFFFFF"/>
          </w:rPr>
          <w:t>experiment</w:t>
        </w:r>
      </w:ins>
      <w:ins w:id="11" w:author="Microsoft Office User" w:date="2018-03-28T16:31:00Z">
        <w:r w:rsidR="00E31372">
          <w:rPr>
            <w:rFonts w:ascii="Arial" w:eastAsia="Times New Roman" w:hAnsi="Arial" w:cs="Arial"/>
            <w:color w:val="FF0000"/>
            <w:sz w:val="19"/>
            <w:szCs w:val="19"/>
            <w:shd w:val="clear" w:color="auto" w:fill="FFFFFF"/>
          </w:rPr>
          <w:t xml:space="preserve"> (Figure 3F</w:t>
        </w:r>
      </w:ins>
      <w:ins w:id="12" w:author="Microsoft Office User" w:date="2018-03-28T16:32:00Z">
        <w:r w:rsidR="0064571E">
          <w:rPr>
            <w:rFonts w:ascii="Arial" w:eastAsia="Times New Roman" w:hAnsi="Arial" w:cs="Arial"/>
            <w:color w:val="FF0000"/>
            <w:sz w:val="19"/>
            <w:szCs w:val="19"/>
            <w:shd w:val="clear" w:color="auto" w:fill="FFFFFF"/>
          </w:rPr>
          <w:t>; 1D of this response)</w:t>
        </w:r>
      </w:ins>
      <w:ins w:id="13" w:author="Microsoft Office User" w:date="2018-03-28T16:30:00Z">
        <w:r w:rsidR="00F14452">
          <w:rPr>
            <w:rFonts w:ascii="Arial" w:eastAsia="Times New Roman" w:hAnsi="Arial" w:cs="Arial"/>
            <w:color w:val="FF0000"/>
            <w:sz w:val="19"/>
            <w:szCs w:val="19"/>
            <w:shd w:val="clear" w:color="auto" w:fill="FFFFFF"/>
          </w:rPr>
          <w:t>.</w:t>
        </w:r>
      </w:ins>
      <w:ins w:id="14" w:author="Microsoft Office User" w:date="2018-03-28T16:29:00Z">
        <w:r w:rsidR="00F14452">
          <w:rPr>
            <w:rFonts w:ascii="Arial" w:eastAsia="Times New Roman" w:hAnsi="Arial" w:cs="Arial"/>
            <w:color w:val="FF0000"/>
            <w:sz w:val="19"/>
            <w:szCs w:val="19"/>
            <w:shd w:val="clear" w:color="auto" w:fill="FFFFFF"/>
          </w:rPr>
          <w:t xml:space="preserve"> </w:t>
        </w:r>
      </w:ins>
      <w:r w:rsidR="001C5F02">
        <w:rPr>
          <w:rFonts w:ascii="Arial" w:eastAsia="Times New Roman" w:hAnsi="Arial" w:cs="Arial"/>
          <w:color w:val="FF0000"/>
          <w:sz w:val="19"/>
          <w:szCs w:val="19"/>
          <w:shd w:val="clear" w:color="auto" w:fill="FFFFFF"/>
        </w:rPr>
        <w:t>These new data are described in the revised methods:</w:t>
      </w:r>
    </w:p>
    <w:p w14:paraId="4A728ABA" w14:textId="77777777" w:rsidR="001C5F02" w:rsidRDefault="001C5F02" w:rsidP="00DD20C6">
      <w:pPr>
        <w:rPr>
          <w:rFonts w:ascii="Arial" w:eastAsia="Times New Roman" w:hAnsi="Arial" w:cs="Arial"/>
          <w:color w:val="FF0000"/>
          <w:sz w:val="19"/>
          <w:szCs w:val="19"/>
          <w:shd w:val="clear" w:color="auto" w:fill="FFFFFF"/>
        </w:rPr>
      </w:pPr>
    </w:p>
    <w:p w14:paraId="2740DE42" w14:textId="77777777" w:rsidR="001C5F02" w:rsidRDefault="001C5F02" w:rsidP="00DD20C6">
      <w:pPr>
        <w:rPr>
          <w:rFonts w:ascii="Arial" w:eastAsia="Times New Roman" w:hAnsi="Arial" w:cs="Arial"/>
          <w:color w:val="FF0000"/>
          <w:sz w:val="19"/>
          <w:szCs w:val="19"/>
          <w:shd w:val="clear" w:color="auto" w:fill="FFFFFF"/>
        </w:rPr>
      </w:pPr>
    </w:p>
    <w:p w14:paraId="0633CA80" w14:textId="064FE812" w:rsidR="00B60D2F" w:rsidRPr="00684C38" w:rsidRDefault="00375C86" w:rsidP="00684C38">
      <w:pPr>
        <w:ind w:left="720"/>
        <w:rPr>
          <w:rFonts w:ascii="Arial" w:hAnsi="Arial" w:cs="Arial"/>
          <w:b/>
          <w:color w:val="FF0000"/>
          <w:sz w:val="19"/>
          <w:szCs w:val="19"/>
        </w:rPr>
      </w:pPr>
      <w:r>
        <w:rPr>
          <w:rFonts w:ascii="Arial" w:eastAsia="Times New Roman" w:hAnsi="Arial" w:cs="Arial"/>
          <w:b/>
          <w:color w:val="FF0000"/>
          <w:sz w:val="19"/>
          <w:szCs w:val="19"/>
          <w:shd w:val="clear" w:color="auto" w:fill="FFFFFF"/>
        </w:rPr>
        <w:t>Water</w:t>
      </w:r>
      <w:r w:rsidR="001A75B0">
        <w:rPr>
          <w:rFonts w:ascii="Arial" w:eastAsia="Times New Roman" w:hAnsi="Arial" w:cs="Arial"/>
          <w:b/>
          <w:color w:val="FF0000"/>
          <w:sz w:val="19"/>
          <w:szCs w:val="19"/>
          <w:shd w:val="clear" w:color="auto" w:fill="FFFFFF"/>
        </w:rPr>
        <w:t xml:space="preserve"> intake</w:t>
      </w:r>
      <w:r w:rsidR="00131ED6">
        <w:rPr>
          <w:rFonts w:ascii="Arial" w:eastAsia="Times New Roman" w:hAnsi="Arial" w:cs="Arial"/>
          <w:b/>
          <w:color w:val="FF0000"/>
          <w:sz w:val="19"/>
          <w:szCs w:val="19"/>
          <w:shd w:val="clear" w:color="auto" w:fill="FFFFFF"/>
        </w:rPr>
        <w:t xml:space="preserve"> was measured</w:t>
      </w:r>
      <w:r w:rsidR="001A75B0">
        <w:rPr>
          <w:rFonts w:ascii="Arial" w:eastAsia="Times New Roman" w:hAnsi="Arial" w:cs="Arial"/>
          <w:b/>
          <w:color w:val="FF0000"/>
          <w:sz w:val="19"/>
          <w:szCs w:val="19"/>
          <w:shd w:val="clear" w:color="auto" w:fill="FFFFFF"/>
        </w:rPr>
        <w:t xml:space="preserve"> weekly </w:t>
      </w:r>
      <w:r w:rsidR="00131ED6">
        <w:rPr>
          <w:rFonts w:ascii="Arial" w:eastAsia="Times New Roman" w:hAnsi="Arial" w:cs="Arial"/>
          <w:b/>
          <w:color w:val="FF0000"/>
          <w:sz w:val="19"/>
          <w:szCs w:val="19"/>
          <w:shd w:val="clear" w:color="auto" w:fill="FFFFFF"/>
        </w:rPr>
        <w:t>to determine the</w:t>
      </w:r>
      <w:r w:rsidR="001A75B0">
        <w:rPr>
          <w:rFonts w:ascii="Arial" w:eastAsia="Times New Roman" w:hAnsi="Arial" w:cs="Arial"/>
          <w:b/>
          <w:color w:val="FF0000"/>
          <w:sz w:val="19"/>
          <w:szCs w:val="19"/>
          <w:shd w:val="clear" w:color="auto" w:fill="FFFFFF"/>
        </w:rPr>
        <w:t xml:space="preserve"> </w:t>
      </w:r>
      <w:r>
        <w:rPr>
          <w:rFonts w:ascii="Arial" w:eastAsia="Times New Roman" w:hAnsi="Arial" w:cs="Arial"/>
          <w:b/>
          <w:color w:val="FF0000"/>
          <w:sz w:val="19"/>
          <w:szCs w:val="19"/>
          <w:shd w:val="clear" w:color="auto" w:fill="FFFFFF"/>
        </w:rPr>
        <w:t>concentrations</w:t>
      </w:r>
      <w:r w:rsidR="001A75B0">
        <w:rPr>
          <w:rFonts w:ascii="Arial" w:eastAsia="Times New Roman" w:hAnsi="Arial" w:cs="Arial"/>
          <w:b/>
          <w:color w:val="FF0000"/>
          <w:sz w:val="19"/>
          <w:szCs w:val="19"/>
          <w:shd w:val="clear" w:color="auto" w:fill="FFFFFF"/>
        </w:rPr>
        <w:t xml:space="preserve"> of dexamethasone consumed per cage.</w:t>
      </w:r>
      <w:r w:rsidR="00131ED6">
        <w:rPr>
          <w:rFonts w:ascii="Arial" w:eastAsia="Times New Roman" w:hAnsi="Arial" w:cs="Arial"/>
          <w:b/>
          <w:color w:val="FF0000"/>
          <w:sz w:val="19"/>
          <w:szCs w:val="19"/>
          <w:shd w:val="clear" w:color="auto" w:fill="FFFFFF"/>
        </w:rPr>
        <w:t xml:space="preserve"> Average </w:t>
      </w:r>
      <w:r>
        <w:rPr>
          <w:rFonts w:ascii="Arial" w:eastAsia="Times New Roman" w:hAnsi="Arial" w:cs="Arial"/>
          <w:b/>
          <w:color w:val="FF0000"/>
          <w:sz w:val="19"/>
          <w:szCs w:val="19"/>
          <w:shd w:val="clear" w:color="auto" w:fill="FFFFFF"/>
        </w:rPr>
        <w:t>concentration</w:t>
      </w:r>
      <w:r w:rsidR="00312E52">
        <w:rPr>
          <w:rFonts w:ascii="Arial" w:eastAsia="Times New Roman" w:hAnsi="Arial" w:cs="Arial"/>
          <w:b/>
          <w:color w:val="FF0000"/>
          <w:sz w:val="19"/>
          <w:szCs w:val="19"/>
          <w:shd w:val="clear" w:color="auto" w:fill="FFFFFF"/>
        </w:rPr>
        <w:t xml:space="preserve"> per mouse was estimated</w:t>
      </w:r>
      <w:r w:rsidR="00B734D0">
        <w:rPr>
          <w:rFonts w:ascii="Arial" w:eastAsia="Times New Roman" w:hAnsi="Arial" w:cs="Arial"/>
          <w:b/>
          <w:color w:val="FF0000"/>
          <w:sz w:val="19"/>
          <w:szCs w:val="19"/>
          <w:shd w:val="clear" w:color="auto" w:fill="FFFFFF"/>
        </w:rPr>
        <w:t xml:space="preserve"> by</w:t>
      </w:r>
      <w:r w:rsidR="00312E52">
        <w:rPr>
          <w:rFonts w:ascii="Arial" w:eastAsia="Times New Roman" w:hAnsi="Arial" w:cs="Arial"/>
          <w:b/>
          <w:color w:val="FF0000"/>
          <w:sz w:val="19"/>
          <w:szCs w:val="19"/>
          <w:shd w:val="clear" w:color="auto" w:fill="FFFFFF"/>
        </w:rPr>
        <w:t xml:space="preserve"> </w:t>
      </w:r>
      <w:r w:rsidR="00B734D0">
        <w:rPr>
          <w:rFonts w:ascii="Arial" w:eastAsia="Times New Roman" w:hAnsi="Arial" w:cs="Arial"/>
          <w:b/>
          <w:color w:val="FF0000"/>
          <w:sz w:val="19"/>
          <w:szCs w:val="19"/>
          <w:shd w:val="clear" w:color="auto" w:fill="FFFFFF"/>
        </w:rPr>
        <w:t xml:space="preserve">accounting for number of mice in </w:t>
      </w:r>
      <w:r>
        <w:rPr>
          <w:rFonts w:ascii="Arial" w:eastAsia="Times New Roman" w:hAnsi="Arial" w:cs="Arial"/>
          <w:b/>
          <w:color w:val="FF0000"/>
          <w:sz w:val="19"/>
          <w:szCs w:val="19"/>
          <w:shd w:val="clear" w:color="auto" w:fill="FFFFFF"/>
        </w:rPr>
        <w:t>the</w:t>
      </w:r>
      <w:r w:rsidR="00B734D0">
        <w:rPr>
          <w:rFonts w:ascii="Arial" w:eastAsia="Times New Roman" w:hAnsi="Arial" w:cs="Arial"/>
          <w:b/>
          <w:color w:val="FF0000"/>
          <w:sz w:val="19"/>
          <w:szCs w:val="19"/>
          <w:shd w:val="clear" w:color="auto" w:fill="FFFFFF"/>
        </w:rPr>
        <w:t xml:space="preserve"> cage.</w:t>
      </w:r>
      <w:r w:rsidR="00131ED6">
        <w:rPr>
          <w:rFonts w:ascii="Arial" w:eastAsia="Times New Roman" w:hAnsi="Arial" w:cs="Arial"/>
          <w:b/>
          <w:color w:val="FF0000"/>
          <w:sz w:val="19"/>
          <w:szCs w:val="19"/>
          <w:shd w:val="clear" w:color="auto" w:fill="FFFFFF"/>
        </w:rPr>
        <w:t xml:space="preserve"> </w:t>
      </w:r>
      <w:r w:rsidR="00917DC0">
        <w:rPr>
          <w:rFonts w:ascii="Arial" w:eastAsia="Times New Roman" w:hAnsi="Arial" w:cs="Arial"/>
          <w:b/>
          <w:color w:val="FF0000"/>
          <w:sz w:val="19"/>
          <w:szCs w:val="19"/>
          <w:shd w:val="clear" w:color="auto" w:fill="FFFFFF"/>
        </w:rPr>
        <w:t>Serum from 16 hour fasted</w:t>
      </w:r>
      <w:ins w:id="15" w:author="Microsoft Office User" w:date="2018-03-26T19:51:00Z">
        <w:r w:rsidR="002504B6">
          <w:rPr>
            <w:rFonts w:ascii="Arial" w:eastAsia="Times New Roman" w:hAnsi="Arial" w:cs="Arial"/>
            <w:b/>
            <w:color w:val="FF0000"/>
            <w:sz w:val="19"/>
            <w:szCs w:val="19"/>
            <w:shd w:val="clear" w:color="auto" w:fill="FFFFFF"/>
          </w:rPr>
          <w:t xml:space="preserve"> </w:t>
        </w:r>
        <w:r w:rsidR="002504B6" w:rsidRPr="005B4E9C">
          <w:rPr>
            <w:rFonts w:ascii="Arial" w:eastAsia="Times New Roman" w:hAnsi="Arial" w:cs="Arial"/>
            <w:b/>
            <w:color w:val="FF0000"/>
            <w:sz w:val="19"/>
            <w:szCs w:val="19"/>
            <w:shd w:val="clear" w:color="auto" w:fill="FFFFFF"/>
          </w:rPr>
          <w:t>lean and obese</w:t>
        </w:r>
      </w:ins>
      <w:r w:rsidR="00917DC0">
        <w:rPr>
          <w:rFonts w:ascii="Arial" w:eastAsia="Times New Roman" w:hAnsi="Arial" w:cs="Arial"/>
          <w:b/>
          <w:color w:val="FF0000"/>
          <w:sz w:val="19"/>
          <w:szCs w:val="19"/>
          <w:shd w:val="clear" w:color="auto" w:fill="FFFFFF"/>
        </w:rPr>
        <w:t xml:space="preserve"> mice </w:t>
      </w:r>
      <w:r w:rsidR="002504B6">
        <w:rPr>
          <w:rFonts w:ascii="Arial" w:eastAsia="Times New Roman" w:hAnsi="Arial" w:cs="Arial"/>
          <w:b/>
          <w:color w:val="FF0000"/>
          <w:sz w:val="19"/>
          <w:szCs w:val="19"/>
          <w:shd w:val="clear" w:color="auto" w:fill="FFFFFF"/>
        </w:rPr>
        <w:t xml:space="preserve">following six weeks of dexamethasone treatment </w:t>
      </w:r>
      <w:r w:rsidR="00917DC0">
        <w:rPr>
          <w:rFonts w:ascii="Arial" w:eastAsia="Times New Roman" w:hAnsi="Arial" w:cs="Arial"/>
          <w:b/>
          <w:color w:val="FF0000"/>
          <w:sz w:val="19"/>
          <w:szCs w:val="19"/>
          <w:shd w:val="clear" w:color="auto" w:fill="FFFFFF"/>
        </w:rPr>
        <w:t>was</w:t>
      </w:r>
      <w:r w:rsidR="00131ED6">
        <w:rPr>
          <w:rFonts w:ascii="Arial" w:eastAsia="Times New Roman" w:hAnsi="Arial" w:cs="Arial"/>
          <w:b/>
          <w:color w:val="FF0000"/>
          <w:sz w:val="19"/>
          <w:szCs w:val="19"/>
          <w:shd w:val="clear" w:color="auto" w:fill="FFFFFF"/>
        </w:rPr>
        <w:t xml:space="preserve"> acquired prior to euthaniz</w:t>
      </w:r>
      <w:r w:rsidR="00917DC0">
        <w:rPr>
          <w:rFonts w:ascii="Arial" w:eastAsia="Times New Roman" w:hAnsi="Arial" w:cs="Arial"/>
          <w:b/>
          <w:color w:val="FF0000"/>
          <w:sz w:val="19"/>
          <w:szCs w:val="19"/>
          <w:shd w:val="clear" w:color="auto" w:fill="FFFFFF"/>
        </w:rPr>
        <w:t>ing</w:t>
      </w:r>
      <w:r w:rsidR="00131ED6">
        <w:rPr>
          <w:rFonts w:ascii="Arial" w:eastAsia="Times New Roman" w:hAnsi="Arial" w:cs="Arial"/>
          <w:b/>
          <w:color w:val="FF0000"/>
          <w:sz w:val="19"/>
          <w:szCs w:val="19"/>
          <w:shd w:val="clear" w:color="auto" w:fill="FFFFFF"/>
        </w:rPr>
        <w:t xml:space="preserve"> </w:t>
      </w:r>
      <w:r w:rsidR="00917DC0">
        <w:rPr>
          <w:rFonts w:ascii="Arial" w:eastAsia="Times New Roman" w:hAnsi="Arial" w:cs="Arial"/>
          <w:b/>
          <w:color w:val="FF0000"/>
          <w:sz w:val="19"/>
          <w:szCs w:val="19"/>
          <w:shd w:val="clear" w:color="auto" w:fill="FFFFFF"/>
        </w:rPr>
        <w:t>at the end of the study and</w:t>
      </w:r>
      <w:r w:rsidR="00131ED6">
        <w:rPr>
          <w:rFonts w:ascii="Arial" w:eastAsia="Times New Roman" w:hAnsi="Arial" w:cs="Arial"/>
          <w:b/>
          <w:color w:val="FF0000"/>
          <w:sz w:val="19"/>
          <w:szCs w:val="19"/>
          <w:shd w:val="clear" w:color="auto" w:fill="FFFFFF"/>
        </w:rPr>
        <w:t xml:space="preserve"> sent to the University of Michigan Pha</w:t>
      </w:r>
      <w:r w:rsidR="00925A7D">
        <w:rPr>
          <w:rFonts w:ascii="Arial" w:eastAsia="Times New Roman" w:hAnsi="Arial" w:cs="Arial"/>
          <w:b/>
          <w:color w:val="FF0000"/>
          <w:sz w:val="19"/>
          <w:szCs w:val="19"/>
          <w:shd w:val="clear" w:color="auto" w:fill="FFFFFF"/>
        </w:rPr>
        <w:t>r</w:t>
      </w:r>
      <w:r w:rsidR="00131ED6">
        <w:rPr>
          <w:rFonts w:ascii="Arial" w:eastAsia="Times New Roman" w:hAnsi="Arial" w:cs="Arial"/>
          <w:b/>
          <w:color w:val="FF0000"/>
          <w:sz w:val="19"/>
          <w:szCs w:val="19"/>
          <w:shd w:val="clear" w:color="auto" w:fill="FFFFFF"/>
        </w:rPr>
        <w:t>macokinetic</w:t>
      </w:r>
      <w:ins w:id="16" w:author="Microsoft Office User" w:date="2018-03-28T16:34:00Z">
        <w:r w:rsidR="006C5976">
          <w:rPr>
            <w:rFonts w:ascii="Arial" w:eastAsia="Times New Roman" w:hAnsi="Arial" w:cs="Arial"/>
            <w:b/>
            <w:color w:val="FF0000"/>
            <w:sz w:val="19"/>
            <w:szCs w:val="19"/>
            <w:shd w:val="clear" w:color="auto" w:fill="FFFFFF"/>
          </w:rPr>
          <w:t xml:space="preserve"> and Mass Spectrometry</w:t>
        </w:r>
      </w:ins>
      <w:r w:rsidR="00131ED6">
        <w:rPr>
          <w:rFonts w:ascii="Arial" w:eastAsia="Times New Roman" w:hAnsi="Arial" w:cs="Arial"/>
          <w:b/>
          <w:color w:val="FF0000"/>
          <w:sz w:val="19"/>
          <w:szCs w:val="19"/>
          <w:shd w:val="clear" w:color="auto" w:fill="FFFFFF"/>
        </w:rPr>
        <w:t xml:space="preserve"> Core for LC-MS analysis of dexamethasone concentration</w:t>
      </w:r>
      <w:r w:rsidR="00131ED6" w:rsidRPr="00B60D2F">
        <w:rPr>
          <w:rFonts w:ascii="Arial" w:eastAsia="Times New Roman" w:hAnsi="Arial" w:cs="Arial"/>
          <w:b/>
          <w:color w:val="FF0000"/>
          <w:sz w:val="19"/>
          <w:szCs w:val="19"/>
          <w:shd w:val="clear" w:color="auto" w:fill="FFFFFF"/>
        </w:rPr>
        <w:t xml:space="preserve">. </w:t>
      </w:r>
      <w:r w:rsidR="00B60D2F" w:rsidRPr="00684C38">
        <w:rPr>
          <w:rFonts w:ascii="Arial" w:hAnsi="Arial" w:cs="Arial"/>
          <w:b/>
          <w:color w:val="FF0000"/>
          <w:sz w:val="19"/>
          <w:szCs w:val="19"/>
        </w:rPr>
        <w:t>Dexamethasone standard was used to make a calibration curve from 2.5 to 100 ng/</w:t>
      </w:r>
      <w:proofErr w:type="spellStart"/>
      <w:r w:rsidR="00B60D2F" w:rsidRPr="00684C38">
        <w:rPr>
          <w:rFonts w:ascii="Arial" w:hAnsi="Arial" w:cs="Arial"/>
          <w:b/>
          <w:color w:val="FF0000"/>
          <w:sz w:val="19"/>
          <w:szCs w:val="19"/>
        </w:rPr>
        <w:t>mL.</w:t>
      </w:r>
      <w:proofErr w:type="spellEnd"/>
      <w:r w:rsidR="00B60D2F" w:rsidRPr="00684C38">
        <w:rPr>
          <w:rFonts w:ascii="Arial" w:hAnsi="Arial" w:cs="Arial"/>
          <w:b/>
          <w:color w:val="FF0000"/>
          <w:sz w:val="19"/>
          <w:szCs w:val="19"/>
        </w:rPr>
        <w:t xml:space="preserve"> A separate weighing of dexamethasone was used to make quality control standards at 3 and 30 ng/</w:t>
      </w:r>
      <w:proofErr w:type="spellStart"/>
      <w:r w:rsidR="00B60D2F" w:rsidRPr="00684C38">
        <w:rPr>
          <w:rFonts w:ascii="Arial" w:hAnsi="Arial" w:cs="Arial"/>
          <w:b/>
          <w:color w:val="FF0000"/>
          <w:sz w:val="19"/>
          <w:szCs w:val="19"/>
        </w:rPr>
        <w:t>mL.</w:t>
      </w:r>
      <w:proofErr w:type="spellEnd"/>
      <w:r w:rsidR="00B60D2F" w:rsidRPr="00684C38">
        <w:rPr>
          <w:rFonts w:ascii="Arial" w:hAnsi="Arial" w:cs="Arial"/>
          <w:b/>
          <w:color w:val="FF0000"/>
          <w:sz w:val="19"/>
          <w:szCs w:val="19"/>
        </w:rPr>
        <w:t xml:space="preserve"> Quality control standards were run in triplicate before and during sample analysis. For each calibration standard and quality control standard, 10 µL of blank plasma, 10 µL of calibration or QC standard, and 40 µL of internal standard were mixed in a 96-</w:t>
      </w:r>
      <w:proofErr w:type="gramStart"/>
      <w:r w:rsidR="00B60D2F" w:rsidRPr="00684C38">
        <w:rPr>
          <w:rFonts w:ascii="Arial" w:hAnsi="Arial" w:cs="Arial"/>
          <w:b/>
          <w:color w:val="FF0000"/>
          <w:sz w:val="19"/>
          <w:szCs w:val="19"/>
        </w:rPr>
        <w:t>well</w:t>
      </w:r>
      <w:proofErr w:type="gramEnd"/>
      <w:r w:rsidR="00B60D2F" w:rsidRPr="00684C38">
        <w:rPr>
          <w:rFonts w:ascii="Arial" w:hAnsi="Arial" w:cs="Arial"/>
          <w:b/>
          <w:color w:val="FF0000"/>
          <w:sz w:val="19"/>
          <w:szCs w:val="19"/>
        </w:rPr>
        <w:t xml:space="preserve"> plate. Each analytical sample was prepared by mixing 10 µL mouse plasma, 10 µL acetonitrile and 40 µL internal standard into a well of a 96-</w:t>
      </w:r>
      <w:proofErr w:type="gramStart"/>
      <w:r w:rsidR="00B60D2F" w:rsidRPr="00684C38">
        <w:rPr>
          <w:rFonts w:ascii="Arial" w:hAnsi="Arial" w:cs="Arial"/>
          <w:b/>
          <w:color w:val="FF0000"/>
          <w:sz w:val="19"/>
          <w:szCs w:val="19"/>
        </w:rPr>
        <w:t>well</w:t>
      </w:r>
      <w:proofErr w:type="gramEnd"/>
      <w:r w:rsidR="00B60D2F" w:rsidRPr="00684C38">
        <w:rPr>
          <w:rFonts w:ascii="Arial" w:hAnsi="Arial" w:cs="Arial"/>
          <w:b/>
          <w:color w:val="FF0000"/>
          <w:sz w:val="19"/>
          <w:szCs w:val="19"/>
        </w:rPr>
        <w:t xml:space="preserve"> plate. Some samples were below 10 µL in volume. In these cases, the volume collected was diluted to 10 µL and prepared in the same manner as the other samples. The plate was mixed at 1000 rpm for 5 min, then centrifuged at 3500 rpm for 10 min. Four microliters of supernatant were injected for analysis onto a Waters </w:t>
      </w:r>
      <w:proofErr w:type="spellStart"/>
      <w:r w:rsidR="00B60D2F" w:rsidRPr="00684C38">
        <w:rPr>
          <w:rFonts w:ascii="Arial" w:hAnsi="Arial" w:cs="Arial"/>
          <w:b/>
          <w:color w:val="FF0000"/>
          <w:sz w:val="19"/>
          <w:szCs w:val="19"/>
        </w:rPr>
        <w:t>Xevo</w:t>
      </w:r>
      <w:proofErr w:type="spellEnd"/>
      <w:r w:rsidR="00B60D2F" w:rsidRPr="00684C38">
        <w:rPr>
          <w:rFonts w:ascii="Arial" w:hAnsi="Arial" w:cs="Arial"/>
          <w:b/>
          <w:color w:val="FF0000"/>
          <w:sz w:val="19"/>
          <w:szCs w:val="19"/>
        </w:rPr>
        <w:t xml:space="preserve"> TQD triple quadrupole UPLC mass spectrometer for analysis.</w:t>
      </w:r>
    </w:p>
    <w:p w14:paraId="129A97B5" w14:textId="43EB4637" w:rsidR="001A75B0" w:rsidRDefault="001A75B0" w:rsidP="001A75B0">
      <w:pPr>
        <w:ind w:left="720"/>
        <w:rPr>
          <w:rFonts w:ascii="Arial" w:eastAsia="Times New Roman" w:hAnsi="Arial" w:cs="Arial"/>
          <w:b/>
          <w:color w:val="FF0000"/>
          <w:sz w:val="19"/>
          <w:szCs w:val="19"/>
          <w:shd w:val="clear" w:color="auto" w:fill="FFFFFF"/>
        </w:rPr>
      </w:pPr>
    </w:p>
    <w:p w14:paraId="38881104" w14:textId="77777777" w:rsidR="001C5F02" w:rsidRDefault="001C5F02" w:rsidP="00DD20C6">
      <w:pPr>
        <w:rPr>
          <w:rFonts w:ascii="Arial" w:eastAsia="Times New Roman" w:hAnsi="Arial" w:cs="Arial"/>
          <w:color w:val="FF0000"/>
          <w:sz w:val="19"/>
          <w:szCs w:val="19"/>
          <w:shd w:val="clear" w:color="auto" w:fill="FFFFFF"/>
        </w:rPr>
      </w:pPr>
    </w:p>
    <w:p w14:paraId="74458D44" w14:textId="10A532F2" w:rsidR="001C5F02" w:rsidRDefault="001C5F02" w:rsidP="001C5F02">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…and results section:</w:t>
      </w:r>
    </w:p>
    <w:p w14:paraId="7E9B57E6" w14:textId="77777777" w:rsidR="001C5F02" w:rsidRDefault="001C5F02" w:rsidP="00DD20C6">
      <w:pPr>
        <w:rPr>
          <w:rFonts w:ascii="Arial" w:eastAsia="Times New Roman" w:hAnsi="Arial" w:cs="Arial"/>
          <w:color w:val="FF0000"/>
          <w:sz w:val="19"/>
          <w:szCs w:val="19"/>
          <w:shd w:val="clear" w:color="auto" w:fill="FFFFFF"/>
        </w:rPr>
      </w:pPr>
    </w:p>
    <w:p w14:paraId="1132038F" w14:textId="44F20CF7" w:rsidR="006A3059" w:rsidRPr="00750B5E" w:rsidRDefault="005B0E14" w:rsidP="00750B5E">
      <w:pPr>
        <w:ind w:left="72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Over the course of the experiment, o</w:t>
      </w:r>
      <w:r w:rsidR="009171E5">
        <w:rPr>
          <w:rFonts w:ascii="Arial" w:eastAsia="Times New Roman" w:hAnsi="Arial" w:cs="Arial"/>
          <w:b/>
          <w:color w:val="FF0000"/>
          <w:sz w:val="19"/>
          <w:szCs w:val="19"/>
          <w:shd w:val="clear" w:color="auto" w:fill="FFFFFF"/>
        </w:rPr>
        <w:t xml:space="preserve">bese dexamethasone-treated </w:t>
      </w:r>
      <w:r>
        <w:rPr>
          <w:rFonts w:ascii="Arial" w:eastAsia="Times New Roman" w:hAnsi="Arial" w:cs="Arial"/>
          <w:b/>
          <w:color w:val="FF0000"/>
          <w:sz w:val="19"/>
          <w:szCs w:val="19"/>
          <w:shd w:val="clear" w:color="auto" w:fill="FFFFFF"/>
        </w:rPr>
        <w:t xml:space="preserve">mice consumed more water, starting at a lower </w:t>
      </w:r>
      <w:r w:rsidR="00E7183D">
        <w:rPr>
          <w:rFonts w:ascii="Arial" w:eastAsia="Times New Roman" w:hAnsi="Arial" w:cs="Arial"/>
          <w:b/>
          <w:color w:val="FF0000"/>
          <w:sz w:val="19"/>
          <w:szCs w:val="19"/>
          <w:shd w:val="clear" w:color="auto" w:fill="FFFFFF"/>
        </w:rPr>
        <w:t>amount, which then increased</w:t>
      </w:r>
      <w:r>
        <w:rPr>
          <w:rFonts w:ascii="Arial" w:eastAsia="Times New Roman" w:hAnsi="Arial" w:cs="Arial"/>
          <w:b/>
          <w:color w:val="FF0000"/>
          <w:sz w:val="19"/>
          <w:szCs w:val="19"/>
          <w:shd w:val="clear" w:color="auto" w:fill="FFFFFF"/>
        </w:rPr>
        <w:t xml:space="preserve"> </w:t>
      </w:r>
      <w:r w:rsidR="00E7183D">
        <w:rPr>
          <w:rFonts w:ascii="Arial" w:eastAsia="Times New Roman" w:hAnsi="Arial" w:cs="Arial"/>
          <w:b/>
          <w:color w:val="FF0000"/>
          <w:sz w:val="19"/>
          <w:szCs w:val="19"/>
          <w:shd w:val="clear" w:color="auto" w:fill="FFFFFF"/>
        </w:rPr>
        <w:t xml:space="preserve">over the duration of the experiment (Figure </w:t>
      </w:r>
      <w:r w:rsidR="00E7183D">
        <w:rPr>
          <w:rFonts w:ascii="Arial" w:eastAsia="Times New Roman" w:hAnsi="Arial" w:cs="Arial"/>
          <w:b/>
          <w:color w:val="FF0000"/>
          <w:sz w:val="19"/>
          <w:szCs w:val="19"/>
          <w:shd w:val="clear" w:color="auto" w:fill="FFFFFF"/>
        </w:rPr>
        <w:lastRenderedPageBreak/>
        <w:t>3E)</w:t>
      </w:r>
      <w:r>
        <w:rPr>
          <w:rFonts w:ascii="Arial" w:eastAsia="Times New Roman" w:hAnsi="Arial" w:cs="Arial"/>
          <w:b/>
          <w:color w:val="FF0000"/>
          <w:sz w:val="19"/>
          <w:szCs w:val="19"/>
          <w:shd w:val="clear" w:color="auto" w:fill="FFFFFF"/>
        </w:rPr>
        <w:t>.  Overall this</w:t>
      </w:r>
      <w:r w:rsidR="00E96EA3">
        <w:rPr>
          <w:rFonts w:ascii="Arial" w:eastAsia="Times New Roman" w:hAnsi="Arial" w:cs="Arial"/>
          <w:b/>
          <w:color w:val="FF0000"/>
          <w:sz w:val="19"/>
          <w:szCs w:val="19"/>
          <w:shd w:val="clear" w:color="auto" w:fill="FFFFFF"/>
        </w:rPr>
        <w:t xml:space="preserve"> </w:t>
      </w:r>
      <w:r>
        <w:rPr>
          <w:rFonts w:ascii="Arial" w:eastAsia="Times New Roman" w:hAnsi="Arial" w:cs="Arial"/>
          <w:b/>
          <w:color w:val="FF0000"/>
          <w:sz w:val="19"/>
          <w:szCs w:val="19"/>
          <w:shd w:val="clear" w:color="auto" w:fill="FFFFFF"/>
        </w:rPr>
        <w:t>corresponded</w:t>
      </w:r>
      <w:r w:rsidR="00E96EA3">
        <w:rPr>
          <w:rFonts w:ascii="Arial" w:eastAsia="Times New Roman" w:hAnsi="Arial" w:cs="Arial"/>
          <w:b/>
          <w:color w:val="FF0000"/>
          <w:sz w:val="19"/>
          <w:szCs w:val="19"/>
          <w:shd w:val="clear" w:color="auto" w:fill="FFFFFF"/>
        </w:rPr>
        <w:t xml:space="preserve"> to a 22% increase </w:t>
      </w:r>
      <w:r>
        <w:rPr>
          <w:rFonts w:ascii="Arial" w:eastAsia="Times New Roman" w:hAnsi="Arial" w:cs="Arial"/>
          <w:b/>
          <w:color w:val="FF0000"/>
          <w:sz w:val="19"/>
          <w:szCs w:val="19"/>
          <w:shd w:val="clear" w:color="auto" w:fill="FFFFFF"/>
        </w:rPr>
        <w:t>when normalized to the animal’s body weight.  By the end of the study, this i</w:t>
      </w:r>
      <w:r w:rsidR="009171E5">
        <w:rPr>
          <w:rFonts w:ascii="Arial" w:eastAsia="Times New Roman" w:hAnsi="Arial" w:cs="Arial"/>
          <w:b/>
          <w:color w:val="FF0000"/>
          <w:sz w:val="19"/>
          <w:szCs w:val="19"/>
          <w:shd w:val="clear" w:color="auto" w:fill="FFFFFF"/>
        </w:rPr>
        <w:t>ncreased intake resulted in a 7.</w:t>
      </w:r>
      <w:r>
        <w:rPr>
          <w:rFonts w:ascii="Arial" w:eastAsia="Times New Roman" w:hAnsi="Arial" w:cs="Arial"/>
          <w:b/>
          <w:color w:val="FF0000"/>
          <w:sz w:val="19"/>
          <w:szCs w:val="19"/>
          <w:shd w:val="clear" w:color="auto" w:fill="FFFFFF"/>
        </w:rPr>
        <w:t>6</w:t>
      </w:r>
      <w:r w:rsidR="009171E5">
        <w:rPr>
          <w:rFonts w:ascii="Arial" w:eastAsia="Times New Roman" w:hAnsi="Arial" w:cs="Arial"/>
          <w:b/>
          <w:color w:val="FF0000"/>
          <w:sz w:val="19"/>
          <w:szCs w:val="19"/>
          <w:shd w:val="clear" w:color="auto" w:fill="FFFFFF"/>
        </w:rPr>
        <w:t>-fold increase in serum dexamethasone concentration in the obese dexamethasone-treated mice when compared to lean dexamethasone-treated mice (</w:t>
      </w:r>
      <w:r w:rsidR="00E7183D">
        <w:rPr>
          <w:rFonts w:ascii="Arial" w:eastAsia="Times New Roman" w:hAnsi="Arial" w:cs="Arial"/>
          <w:b/>
          <w:color w:val="FF0000"/>
          <w:sz w:val="19"/>
          <w:szCs w:val="19"/>
          <w:shd w:val="clear" w:color="auto" w:fill="FFFFFF"/>
        </w:rPr>
        <w:t xml:space="preserve">Figure 3F; </w:t>
      </w:r>
      <w:r w:rsidR="009171E5">
        <w:rPr>
          <w:rFonts w:ascii="Arial" w:eastAsia="Times New Roman" w:hAnsi="Arial" w:cs="Arial"/>
          <w:b/>
          <w:color w:val="FF0000"/>
          <w:sz w:val="19"/>
          <w:szCs w:val="19"/>
          <w:shd w:val="clear" w:color="auto" w:fill="FFFFFF"/>
        </w:rPr>
        <w:t>p=0.031).</w:t>
      </w:r>
    </w:p>
    <w:p w14:paraId="0D962679" w14:textId="570AF021" w:rsidR="001C5F02" w:rsidRDefault="00AD59AE" w:rsidP="00DD20C6">
      <w:pPr>
        <w:rPr>
          <w:rFonts w:ascii="Arial" w:eastAsia="Times New Roman" w:hAnsi="Arial" w:cs="Arial"/>
          <w:color w:val="FF0000"/>
          <w:sz w:val="19"/>
          <w:szCs w:val="19"/>
          <w:shd w:val="clear" w:color="auto" w:fill="FFFFFF"/>
        </w:rPr>
      </w:pPr>
      <w:r>
        <w:rPr>
          <w:noProof/>
        </w:rPr>
        <mc:AlternateContent>
          <mc:Choice Requires="wps">
            <w:drawing>
              <wp:anchor distT="0" distB="0" distL="114300" distR="114300" simplePos="0" relativeHeight="251668480" behindDoc="0" locked="0" layoutInCell="1" allowOverlap="1" wp14:anchorId="0F9EA376" wp14:editId="11F00A25">
                <wp:simplePos x="0" y="0"/>
                <wp:positionH relativeFrom="column">
                  <wp:posOffset>-522605</wp:posOffset>
                </wp:positionH>
                <wp:positionV relativeFrom="paragraph">
                  <wp:posOffset>0</wp:posOffset>
                </wp:positionV>
                <wp:extent cx="7200900" cy="5086350"/>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7200900" cy="50863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EE8EF7" w14:textId="7BC0BC29" w:rsidR="00AD59AE" w:rsidRDefault="001A5D8A">
                            <w:r>
                              <w:rPr>
                                <w:noProof/>
                              </w:rPr>
                              <w:drawing>
                                <wp:inline distT="0" distB="0" distL="0" distR="0" wp14:anchorId="647D3F9C" wp14:editId="5AE3C3BE">
                                  <wp:extent cx="6197950" cy="4407368"/>
                                  <wp:effectExtent l="0" t="0" r="0" b="0"/>
                                  <wp:docPr id="21" name="Picture 21" descr="../../../../../../../../Desktop/CushingAcromegalyStudy/manuscript/Obesity-Glucocorticoids/figure%201%20for%20re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ushingAcromegalyStudy/manuscript/Obesity-Glucocorticoids/figure%201%20for%20revi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213719" cy="4418581"/>
                                          </a:xfrm>
                                          <a:prstGeom prst="rect">
                                            <a:avLst/>
                                          </a:prstGeom>
                                          <a:noFill/>
                                          <a:ln>
                                            <a:noFill/>
                                          </a:ln>
                                        </pic:spPr>
                                      </pic:pic>
                                    </a:graphicData>
                                  </a:graphic>
                                </wp:inline>
                              </w:drawing>
                            </w:r>
                          </w:p>
                          <w:p w14:paraId="0A7A536F" w14:textId="20F9E9EE" w:rsidR="00AD59AE" w:rsidRPr="00AD2FA5" w:rsidRDefault="00AD59AE">
                            <w:pPr>
                              <w:rPr>
                                <w:sz w:val="19"/>
                                <w:szCs w:val="19"/>
                              </w:rPr>
                            </w:pPr>
                            <w:r w:rsidRPr="00AD2FA5">
                              <w:rPr>
                                <w:b/>
                                <w:sz w:val="19"/>
                                <w:szCs w:val="19"/>
                              </w:rPr>
                              <w:t xml:space="preserve">Figure 1: Dexamethasone </w:t>
                            </w:r>
                            <w:r w:rsidR="00C9202B" w:rsidRPr="00AD2FA5">
                              <w:rPr>
                                <w:b/>
                                <w:sz w:val="19"/>
                                <w:szCs w:val="19"/>
                              </w:rPr>
                              <w:t>intake and serum c</w:t>
                            </w:r>
                            <w:r w:rsidR="001A5D8A" w:rsidRPr="00AD2FA5">
                              <w:rPr>
                                <w:b/>
                                <w:sz w:val="19"/>
                                <w:szCs w:val="19"/>
                              </w:rPr>
                              <w:t>oncentration</w:t>
                            </w:r>
                            <w:r w:rsidR="00B178E1" w:rsidRPr="00AD2FA5">
                              <w:rPr>
                                <w:b/>
                                <w:sz w:val="19"/>
                                <w:szCs w:val="19"/>
                              </w:rPr>
                              <w:t>s</w:t>
                            </w:r>
                            <w:r w:rsidR="001A5D8A" w:rsidRPr="00AD2FA5">
                              <w:rPr>
                                <w:b/>
                                <w:sz w:val="19"/>
                                <w:szCs w:val="19"/>
                              </w:rPr>
                              <w:t>.</w:t>
                            </w:r>
                            <w:r w:rsidR="001A5D8A" w:rsidRPr="00AD2FA5">
                              <w:rPr>
                                <w:sz w:val="19"/>
                                <w:szCs w:val="19"/>
                              </w:rPr>
                              <w:t xml:space="preserve"> </w:t>
                            </w:r>
                            <w:r w:rsidR="00264818" w:rsidRPr="00AD2FA5">
                              <w:rPr>
                                <w:sz w:val="19"/>
                                <w:szCs w:val="19"/>
                              </w:rPr>
                              <w:t xml:space="preserve">Amount of dexamethasone consumed per mouse (A), </w:t>
                            </w:r>
                            <w:r w:rsidR="001152F7" w:rsidRPr="00AD2FA5">
                              <w:rPr>
                                <w:sz w:val="19"/>
                                <w:szCs w:val="19"/>
                              </w:rPr>
                              <w:t xml:space="preserve">amounts </w:t>
                            </w:r>
                            <w:r w:rsidR="00264818" w:rsidRPr="00AD2FA5">
                              <w:rPr>
                                <w:sz w:val="19"/>
                                <w:szCs w:val="19"/>
                              </w:rPr>
                              <w:t>normalized to mouse weight (B) and normalized weekly measures (C)</w:t>
                            </w:r>
                            <w:r w:rsidR="009D36FF" w:rsidRPr="00AD2FA5">
                              <w:rPr>
                                <w:sz w:val="19"/>
                                <w:szCs w:val="19"/>
                              </w:rPr>
                              <w:t xml:space="preserve"> as determined by volume consumed per cage per week</w:t>
                            </w:r>
                            <w:r w:rsidR="0088205D" w:rsidRPr="00AD2FA5">
                              <w:rPr>
                                <w:sz w:val="19"/>
                                <w:szCs w:val="19"/>
                              </w:rPr>
                              <w:t xml:space="preserve"> for NCD- (</w:t>
                            </w:r>
                            <w:r w:rsidR="005946A3" w:rsidRPr="00AD2FA5">
                              <w:rPr>
                                <w:sz w:val="19"/>
                                <w:szCs w:val="19"/>
                              </w:rPr>
                              <w:t>n=12</w:t>
                            </w:r>
                            <w:r w:rsidR="0088205D" w:rsidRPr="00AD2FA5">
                              <w:rPr>
                                <w:sz w:val="19"/>
                                <w:szCs w:val="19"/>
                              </w:rPr>
                              <w:t>) and HFD-fed (</w:t>
                            </w:r>
                            <w:r w:rsidR="005946A3" w:rsidRPr="00AD2FA5">
                              <w:rPr>
                                <w:sz w:val="19"/>
                                <w:szCs w:val="19"/>
                              </w:rPr>
                              <w:t>n=20</w:t>
                            </w:r>
                            <w:r w:rsidR="0088205D" w:rsidRPr="00AD2FA5">
                              <w:rPr>
                                <w:sz w:val="19"/>
                                <w:szCs w:val="19"/>
                              </w:rPr>
                              <w:t>) mice</w:t>
                            </w:r>
                            <w:r w:rsidR="001152F7" w:rsidRPr="00AD2FA5">
                              <w:rPr>
                                <w:sz w:val="19"/>
                                <w:szCs w:val="19"/>
                              </w:rPr>
                              <w:t>. Concentration of dexamethasone in serum</w:t>
                            </w:r>
                            <w:r w:rsidR="0088205D" w:rsidRPr="00AD2FA5">
                              <w:rPr>
                                <w:sz w:val="19"/>
                                <w:szCs w:val="19"/>
                              </w:rPr>
                              <w:t xml:space="preserve"> of NCD-fed (n=</w:t>
                            </w:r>
                            <w:r w:rsidR="00DE3303" w:rsidRPr="00AD2FA5">
                              <w:rPr>
                                <w:sz w:val="19"/>
                                <w:szCs w:val="19"/>
                              </w:rPr>
                              <w:t>8</w:t>
                            </w:r>
                            <w:r w:rsidR="0088205D" w:rsidRPr="00AD2FA5">
                              <w:rPr>
                                <w:sz w:val="19"/>
                                <w:szCs w:val="19"/>
                              </w:rPr>
                              <w:t>) and HFD-fed (n=</w:t>
                            </w:r>
                            <w:r w:rsidR="00DE3303" w:rsidRPr="00AD2FA5">
                              <w:rPr>
                                <w:sz w:val="19"/>
                                <w:szCs w:val="19"/>
                              </w:rPr>
                              <w:t>11</w:t>
                            </w:r>
                            <w:r w:rsidR="0088205D" w:rsidRPr="00AD2FA5">
                              <w:rPr>
                                <w:sz w:val="19"/>
                                <w:szCs w:val="19"/>
                              </w:rPr>
                              <w:t>)</w:t>
                            </w:r>
                            <w:r w:rsidR="001152F7" w:rsidRPr="00AD2FA5">
                              <w:rPr>
                                <w:sz w:val="19"/>
                                <w:szCs w:val="19"/>
                              </w:rPr>
                              <w:t xml:space="preserve"> at the end of the study</w:t>
                            </w:r>
                            <w:r w:rsidR="00C9202B" w:rsidRPr="00AD2FA5">
                              <w:rPr>
                                <w:sz w:val="19"/>
                                <w:szCs w:val="19"/>
                              </w:rPr>
                              <w:t xml:space="preserve"> as determined by LC-MS</w:t>
                            </w:r>
                            <w:r w:rsidR="001152F7" w:rsidRPr="00AD2FA5">
                              <w:rPr>
                                <w:sz w:val="19"/>
                                <w:szCs w:val="19"/>
                              </w:rPr>
                              <w:t xml:space="preserve"> (D).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F9EA376" id="_x0000_t202" coordsize="21600,21600" o:spt="202" path="m0,0l0,21600,21600,21600,21600,0xe">
                <v:stroke joinstyle="miter"/>
                <v:path gradientshapeok="t" o:connecttype="rect"/>
              </v:shapetype>
              <v:shape id="Text Box 20" o:spid="_x0000_s1026" type="#_x0000_t202" style="position:absolute;margin-left:-41.15pt;margin-top:0;width:567pt;height:400.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" filled="f" stroked="f">
                <v:textbox>
                  <w:txbxContent>
                    <w:p w14:paraId="34EE8EF7" w14:textId="7BC0BC29" w:rsidR="00AD59AE" w:rsidRDefault="001A5D8A">
                      <w:r>
                        <w:rPr>
                          <w:noProof/>
                        </w:rPr>
                        <w:drawing>
                          <wp:inline distT="0" distB="0" distL="0" distR="0" wp14:anchorId="647D3F9C" wp14:editId="5AE3C3BE">
                            <wp:extent cx="6197950" cy="4407368"/>
                            <wp:effectExtent l="0" t="0" r="0" b="0"/>
                            <wp:docPr id="21" name="Picture 21" descr="../../../../../../../../Desktop/CushingAcromegalyStudy/manuscript/Obesity-Glucocorticoids/figure%201%20for%20re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ushingAcromegalyStudy/manuscript/Obesity-Glucocorticoids/figure%201%20for%20revi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13719" cy="4418581"/>
                                    </a:xfrm>
                                    <a:prstGeom prst="rect">
                                      <a:avLst/>
                                    </a:prstGeom>
                                    <a:noFill/>
                                    <a:ln>
                                      <a:noFill/>
                                    </a:ln>
                                  </pic:spPr>
                                </pic:pic>
                              </a:graphicData>
                            </a:graphic>
                          </wp:inline>
                        </w:drawing>
                      </w:r>
                    </w:p>
                    <w:p w14:paraId="0A7A536F" w14:textId="20F9E9EE" w:rsidR="00AD59AE" w:rsidRPr="00AD2FA5" w:rsidRDefault="00AD59AE">
                      <w:pPr>
                        <w:rPr>
                          <w:sz w:val="19"/>
                          <w:szCs w:val="19"/>
                        </w:rPr>
                      </w:pPr>
                      <w:r w:rsidRPr="00AD2FA5">
                        <w:rPr>
                          <w:b/>
                          <w:sz w:val="19"/>
                          <w:szCs w:val="19"/>
                        </w:rPr>
                        <w:t xml:space="preserve">Figure 1: Dexamethasone </w:t>
                      </w:r>
                      <w:r w:rsidR="00C9202B" w:rsidRPr="00AD2FA5">
                        <w:rPr>
                          <w:b/>
                          <w:sz w:val="19"/>
                          <w:szCs w:val="19"/>
                        </w:rPr>
                        <w:t>intake and serum c</w:t>
                      </w:r>
                      <w:r w:rsidR="001A5D8A" w:rsidRPr="00AD2FA5">
                        <w:rPr>
                          <w:b/>
                          <w:sz w:val="19"/>
                          <w:szCs w:val="19"/>
                        </w:rPr>
                        <w:t>oncentration</w:t>
                      </w:r>
                      <w:r w:rsidR="00B178E1" w:rsidRPr="00AD2FA5">
                        <w:rPr>
                          <w:b/>
                          <w:sz w:val="19"/>
                          <w:szCs w:val="19"/>
                        </w:rPr>
                        <w:t>s</w:t>
                      </w:r>
                      <w:r w:rsidR="001A5D8A" w:rsidRPr="00AD2FA5">
                        <w:rPr>
                          <w:b/>
                          <w:sz w:val="19"/>
                          <w:szCs w:val="19"/>
                        </w:rPr>
                        <w:t>.</w:t>
                      </w:r>
                      <w:r w:rsidR="001A5D8A" w:rsidRPr="00AD2FA5">
                        <w:rPr>
                          <w:sz w:val="19"/>
                          <w:szCs w:val="19"/>
                        </w:rPr>
                        <w:t xml:space="preserve"> </w:t>
                      </w:r>
                      <w:r w:rsidR="00264818" w:rsidRPr="00AD2FA5">
                        <w:rPr>
                          <w:sz w:val="19"/>
                          <w:szCs w:val="19"/>
                        </w:rPr>
                        <w:t xml:space="preserve">Amount of dexamethasone consumed per mouse (A), </w:t>
                      </w:r>
                      <w:r w:rsidR="001152F7" w:rsidRPr="00AD2FA5">
                        <w:rPr>
                          <w:sz w:val="19"/>
                          <w:szCs w:val="19"/>
                        </w:rPr>
                        <w:t xml:space="preserve">amounts </w:t>
                      </w:r>
                      <w:r w:rsidR="00264818" w:rsidRPr="00AD2FA5">
                        <w:rPr>
                          <w:sz w:val="19"/>
                          <w:szCs w:val="19"/>
                        </w:rPr>
                        <w:t>normalized to mouse weight (B) and normalized weekly measures (C)</w:t>
                      </w:r>
                      <w:r w:rsidR="009D36FF" w:rsidRPr="00AD2FA5">
                        <w:rPr>
                          <w:sz w:val="19"/>
                          <w:szCs w:val="19"/>
                        </w:rPr>
                        <w:t xml:space="preserve"> as determined by volume consumed per cage per week</w:t>
                      </w:r>
                      <w:r w:rsidR="0088205D" w:rsidRPr="00AD2FA5">
                        <w:rPr>
                          <w:sz w:val="19"/>
                          <w:szCs w:val="19"/>
                        </w:rPr>
                        <w:t xml:space="preserve"> for NCD- (</w:t>
                      </w:r>
                      <w:r w:rsidR="005946A3" w:rsidRPr="00AD2FA5">
                        <w:rPr>
                          <w:sz w:val="19"/>
                          <w:szCs w:val="19"/>
                        </w:rPr>
                        <w:t>n=12</w:t>
                      </w:r>
                      <w:r w:rsidR="0088205D" w:rsidRPr="00AD2FA5">
                        <w:rPr>
                          <w:sz w:val="19"/>
                          <w:szCs w:val="19"/>
                        </w:rPr>
                        <w:t>) and HFD-fed (</w:t>
                      </w:r>
                      <w:r w:rsidR="005946A3" w:rsidRPr="00AD2FA5">
                        <w:rPr>
                          <w:sz w:val="19"/>
                          <w:szCs w:val="19"/>
                        </w:rPr>
                        <w:t>n=20</w:t>
                      </w:r>
                      <w:r w:rsidR="0088205D" w:rsidRPr="00AD2FA5">
                        <w:rPr>
                          <w:sz w:val="19"/>
                          <w:szCs w:val="19"/>
                        </w:rPr>
                        <w:t>) mice</w:t>
                      </w:r>
                      <w:r w:rsidR="001152F7" w:rsidRPr="00AD2FA5">
                        <w:rPr>
                          <w:sz w:val="19"/>
                          <w:szCs w:val="19"/>
                        </w:rPr>
                        <w:t>. Concentration of dexamethasone in serum</w:t>
                      </w:r>
                      <w:r w:rsidR="0088205D" w:rsidRPr="00AD2FA5">
                        <w:rPr>
                          <w:sz w:val="19"/>
                          <w:szCs w:val="19"/>
                        </w:rPr>
                        <w:t xml:space="preserve"> of NCD-fed (n=</w:t>
                      </w:r>
                      <w:r w:rsidR="00DE3303" w:rsidRPr="00AD2FA5">
                        <w:rPr>
                          <w:sz w:val="19"/>
                          <w:szCs w:val="19"/>
                        </w:rPr>
                        <w:t>8</w:t>
                      </w:r>
                      <w:r w:rsidR="0088205D" w:rsidRPr="00AD2FA5">
                        <w:rPr>
                          <w:sz w:val="19"/>
                          <w:szCs w:val="19"/>
                        </w:rPr>
                        <w:t>) and HFD-fed (n=</w:t>
                      </w:r>
                      <w:r w:rsidR="00DE3303" w:rsidRPr="00AD2FA5">
                        <w:rPr>
                          <w:sz w:val="19"/>
                          <w:szCs w:val="19"/>
                        </w:rPr>
                        <w:t>11</w:t>
                      </w:r>
                      <w:r w:rsidR="0088205D" w:rsidRPr="00AD2FA5">
                        <w:rPr>
                          <w:sz w:val="19"/>
                          <w:szCs w:val="19"/>
                        </w:rPr>
                        <w:t>)</w:t>
                      </w:r>
                      <w:r w:rsidR="001152F7" w:rsidRPr="00AD2FA5">
                        <w:rPr>
                          <w:sz w:val="19"/>
                          <w:szCs w:val="19"/>
                        </w:rPr>
                        <w:t xml:space="preserve"> at the end of the study</w:t>
                      </w:r>
                      <w:r w:rsidR="00C9202B" w:rsidRPr="00AD2FA5">
                        <w:rPr>
                          <w:sz w:val="19"/>
                          <w:szCs w:val="19"/>
                        </w:rPr>
                        <w:t xml:space="preserve"> as determined by LC-MS</w:t>
                      </w:r>
                      <w:r w:rsidR="001152F7" w:rsidRPr="00AD2FA5">
                        <w:rPr>
                          <w:sz w:val="19"/>
                          <w:szCs w:val="19"/>
                        </w:rPr>
                        <w:t xml:space="preserve"> (D).</w:t>
                      </w:r>
                    </w:p>
                  </w:txbxContent>
                </v:textbox>
                <w10:wrap type="square"/>
              </v:shape>
            </w:pict>
          </mc:Fallback>
        </mc:AlternateContent>
      </w:r>
    </w:p>
    <w:p w14:paraId="55834468" w14:textId="4B190807" w:rsidR="00202340" w:rsidRDefault="00DF4595" w:rsidP="00DD20C6">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 xml:space="preserve">We </w:t>
      </w:r>
      <w:r w:rsidR="001E64CD">
        <w:rPr>
          <w:rFonts w:ascii="Arial" w:eastAsia="Times New Roman" w:hAnsi="Arial" w:cs="Arial"/>
          <w:color w:val="FF0000"/>
          <w:sz w:val="19"/>
          <w:szCs w:val="19"/>
          <w:shd w:val="clear" w:color="auto" w:fill="FFFFFF"/>
        </w:rPr>
        <w:t>are grateful to</w:t>
      </w:r>
      <w:r>
        <w:rPr>
          <w:rFonts w:ascii="Arial" w:eastAsia="Times New Roman" w:hAnsi="Arial" w:cs="Arial"/>
          <w:color w:val="FF0000"/>
          <w:sz w:val="19"/>
          <w:szCs w:val="19"/>
          <w:shd w:val="clear" w:color="auto" w:fill="FFFFFF"/>
        </w:rPr>
        <w:t xml:space="preserve"> the reviewer for </w:t>
      </w:r>
      <w:r w:rsidR="001E64CD">
        <w:rPr>
          <w:rFonts w:ascii="Arial" w:eastAsia="Times New Roman" w:hAnsi="Arial" w:cs="Arial"/>
          <w:color w:val="FF0000"/>
          <w:sz w:val="19"/>
          <w:szCs w:val="19"/>
          <w:shd w:val="clear" w:color="auto" w:fill="FFFFFF"/>
        </w:rPr>
        <w:t>probing</w:t>
      </w:r>
      <w:r>
        <w:rPr>
          <w:rFonts w:ascii="Arial" w:eastAsia="Times New Roman" w:hAnsi="Arial" w:cs="Arial"/>
          <w:color w:val="FF0000"/>
          <w:sz w:val="19"/>
          <w:szCs w:val="19"/>
          <w:shd w:val="clear" w:color="auto" w:fill="FFFFFF"/>
        </w:rPr>
        <w:t xml:space="preserve"> us to look into this</w:t>
      </w:r>
      <w:r w:rsidR="001E64CD">
        <w:rPr>
          <w:rFonts w:ascii="Arial" w:eastAsia="Times New Roman" w:hAnsi="Arial" w:cs="Arial"/>
          <w:color w:val="FF0000"/>
          <w:sz w:val="19"/>
          <w:szCs w:val="19"/>
          <w:shd w:val="clear" w:color="auto" w:fill="FFFFFF"/>
        </w:rPr>
        <w:t xml:space="preserve"> trend</w:t>
      </w:r>
      <w:r>
        <w:rPr>
          <w:rFonts w:ascii="Arial" w:eastAsia="Times New Roman" w:hAnsi="Arial" w:cs="Arial"/>
          <w:color w:val="FF0000"/>
          <w:sz w:val="19"/>
          <w:szCs w:val="19"/>
          <w:shd w:val="clear" w:color="auto" w:fill="FFFFFF"/>
        </w:rPr>
        <w:t xml:space="preserve">, </w:t>
      </w:r>
      <w:r w:rsidR="001E64CD">
        <w:rPr>
          <w:rFonts w:ascii="Arial" w:eastAsia="Times New Roman" w:hAnsi="Arial" w:cs="Arial"/>
          <w:color w:val="FF0000"/>
          <w:sz w:val="19"/>
          <w:szCs w:val="19"/>
          <w:shd w:val="clear" w:color="auto" w:fill="FFFFFF"/>
        </w:rPr>
        <w:t>as</w:t>
      </w:r>
      <w:r>
        <w:rPr>
          <w:rFonts w:ascii="Arial" w:eastAsia="Times New Roman" w:hAnsi="Arial" w:cs="Arial"/>
          <w:color w:val="FF0000"/>
          <w:sz w:val="19"/>
          <w:szCs w:val="19"/>
          <w:shd w:val="clear" w:color="auto" w:fill="FFFFFF"/>
        </w:rPr>
        <w:t xml:space="preserve"> this presents a significant </w:t>
      </w:r>
      <w:r w:rsidR="003869C7">
        <w:rPr>
          <w:rFonts w:ascii="Arial" w:eastAsia="Times New Roman" w:hAnsi="Arial" w:cs="Arial"/>
          <w:color w:val="FF0000"/>
          <w:sz w:val="19"/>
          <w:szCs w:val="19"/>
          <w:shd w:val="clear" w:color="auto" w:fill="FFFFFF"/>
        </w:rPr>
        <w:t xml:space="preserve">limitation </w:t>
      </w:r>
      <w:r>
        <w:rPr>
          <w:rFonts w:ascii="Arial" w:eastAsia="Times New Roman" w:hAnsi="Arial" w:cs="Arial"/>
          <w:color w:val="FF0000"/>
          <w:sz w:val="19"/>
          <w:szCs w:val="19"/>
          <w:shd w:val="clear" w:color="auto" w:fill="FFFFFF"/>
        </w:rPr>
        <w:t xml:space="preserve">to </w:t>
      </w:r>
      <w:r w:rsidR="003869C7">
        <w:rPr>
          <w:rFonts w:ascii="Arial" w:eastAsia="Times New Roman" w:hAnsi="Arial" w:cs="Arial"/>
          <w:color w:val="FF0000"/>
          <w:sz w:val="19"/>
          <w:szCs w:val="19"/>
          <w:shd w:val="clear" w:color="auto" w:fill="FFFFFF"/>
        </w:rPr>
        <w:t>our study</w:t>
      </w:r>
      <w:r w:rsidR="001E64CD">
        <w:rPr>
          <w:rFonts w:ascii="Arial" w:eastAsia="Times New Roman" w:hAnsi="Arial" w:cs="Arial"/>
          <w:color w:val="FF0000"/>
          <w:sz w:val="19"/>
          <w:szCs w:val="19"/>
          <w:shd w:val="clear" w:color="auto" w:fill="FFFFFF"/>
        </w:rPr>
        <w:t>. W</w:t>
      </w:r>
      <w:r>
        <w:rPr>
          <w:rFonts w:ascii="Arial" w:eastAsia="Times New Roman" w:hAnsi="Arial" w:cs="Arial"/>
          <w:color w:val="FF0000"/>
          <w:sz w:val="19"/>
          <w:szCs w:val="19"/>
          <w:shd w:val="clear" w:color="auto" w:fill="FFFFFF"/>
        </w:rPr>
        <w:t>e have addressed in the revised manuscript</w:t>
      </w:r>
      <w:r w:rsidR="001E64CD">
        <w:rPr>
          <w:rFonts w:ascii="Arial" w:eastAsia="Times New Roman" w:hAnsi="Arial" w:cs="Arial"/>
          <w:color w:val="FF0000"/>
          <w:sz w:val="19"/>
          <w:szCs w:val="19"/>
          <w:shd w:val="clear" w:color="auto" w:fill="FFFFFF"/>
        </w:rPr>
        <w:t xml:space="preserve">, although </w:t>
      </w:r>
      <w:r w:rsidR="003869C7">
        <w:rPr>
          <w:rFonts w:ascii="Arial" w:eastAsia="Times New Roman" w:hAnsi="Arial" w:cs="Arial"/>
          <w:color w:val="FF0000"/>
          <w:sz w:val="19"/>
          <w:szCs w:val="19"/>
          <w:shd w:val="clear" w:color="auto" w:fill="FFFFFF"/>
        </w:rPr>
        <w:t>do not believe that this fully accounts for the p</w:t>
      </w:r>
      <w:r w:rsidR="000641F6">
        <w:rPr>
          <w:rFonts w:ascii="Arial" w:eastAsia="Times New Roman" w:hAnsi="Arial" w:cs="Arial"/>
          <w:color w:val="FF0000"/>
          <w:sz w:val="19"/>
          <w:szCs w:val="19"/>
          <w:shd w:val="clear" w:color="auto" w:fill="FFFFFF"/>
        </w:rPr>
        <w:t>henotype observed in these mice</w:t>
      </w:r>
      <w:r>
        <w:rPr>
          <w:rFonts w:ascii="Arial" w:eastAsia="Times New Roman" w:hAnsi="Arial" w:cs="Arial"/>
          <w:color w:val="FF0000"/>
          <w:sz w:val="19"/>
          <w:szCs w:val="19"/>
          <w:shd w:val="clear" w:color="auto" w:fill="FFFFFF"/>
        </w:rPr>
        <w:t xml:space="preserve"> for several reasons</w:t>
      </w:r>
      <w:r w:rsidR="001E64CD">
        <w:rPr>
          <w:rFonts w:ascii="Arial" w:eastAsia="Times New Roman" w:hAnsi="Arial" w:cs="Arial"/>
          <w:color w:val="FF0000"/>
          <w:sz w:val="19"/>
          <w:szCs w:val="19"/>
          <w:shd w:val="clear" w:color="auto" w:fill="FFFFFF"/>
        </w:rPr>
        <w:t xml:space="preserve"> now indicated in the revised discussion:</w:t>
      </w:r>
    </w:p>
    <w:p w14:paraId="4D4C3002" w14:textId="46E3A167" w:rsidR="001E64CD" w:rsidRDefault="001E64CD" w:rsidP="00DD20C6">
      <w:pPr>
        <w:rPr>
          <w:rFonts w:ascii="Arial" w:eastAsia="Times New Roman" w:hAnsi="Arial" w:cs="Arial"/>
          <w:color w:val="FF0000"/>
          <w:sz w:val="19"/>
          <w:szCs w:val="19"/>
          <w:shd w:val="clear" w:color="auto" w:fill="FFFFFF"/>
        </w:rPr>
      </w:pPr>
    </w:p>
    <w:p w14:paraId="1C526BC7" w14:textId="2189C67B" w:rsidR="001C5F02" w:rsidRDefault="001E64CD" w:rsidP="00E7183D">
      <w:pPr>
        <w:ind w:left="72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The obese, dexamethasone treated animals consumed</w:t>
      </w:r>
      <w:ins w:id="17" w:author="Microsoft Office User" w:date="2018-03-28T15:13:00Z">
        <w:r w:rsidR="0032101C">
          <w:rPr>
            <w:rFonts w:ascii="Arial" w:eastAsia="Times New Roman" w:hAnsi="Arial" w:cs="Arial"/>
            <w:b/>
            <w:color w:val="FF0000"/>
            <w:sz w:val="19"/>
            <w:szCs w:val="19"/>
            <w:shd w:val="clear" w:color="auto" w:fill="FFFFFF"/>
          </w:rPr>
          <w:t xml:space="preserve"> increasing amounts of</w:t>
        </w:r>
      </w:ins>
      <w:r>
        <w:rPr>
          <w:rFonts w:ascii="Arial" w:eastAsia="Times New Roman" w:hAnsi="Arial" w:cs="Arial"/>
          <w:b/>
          <w:color w:val="FF0000"/>
          <w:sz w:val="19"/>
          <w:szCs w:val="19"/>
          <w:shd w:val="clear" w:color="auto" w:fill="FFFFFF"/>
        </w:rPr>
        <w:t xml:space="preserve"> dexamethasone as the study progressed</w:t>
      </w:r>
      <w:r w:rsidR="001C5F02">
        <w:rPr>
          <w:rFonts w:ascii="Arial" w:eastAsia="Times New Roman" w:hAnsi="Arial" w:cs="Arial"/>
          <w:b/>
          <w:color w:val="FF0000"/>
          <w:sz w:val="19"/>
          <w:szCs w:val="19"/>
          <w:shd w:val="clear" w:color="auto" w:fill="FFFFFF"/>
        </w:rPr>
        <w:t xml:space="preserve"> (Figure </w:t>
      </w:r>
      <w:r w:rsidR="00366C20">
        <w:rPr>
          <w:rFonts w:ascii="Arial" w:eastAsia="Times New Roman" w:hAnsi="Arial" w:cs="Arial"/>
          <w:b/>
          <w:color w:val="FF0000"/>
          <w:sz w:val="19"/>
          <w:szCs w:val="19"/>
          <w:shd w:val="clear" w:color="auto" w:fill="FFFFFF"/>
        </w:rPr>
        <w:t>3E</w:t>
      </w:r>
      <w:r w:rsidR="001C5F02">
        <w:rPr>
          <w:rFonts w:ascii="Arial" w:eastAsia="Times New Roman" w:hAnsi="Arial" w:cs="Arial"/>
          <w:b/>
          <w:color w:val="FF0000"/>
          <w:sz w:val="19"/>
          <w:szCs w:val="19"/>
          <w:shd w:val="clear" w:color="auto" w:fill="FFFFFF"/>
        </w:rPr>
        <w:t xml:space="preserve">) resulting in increased serum dexamethasone at sacrifice (Figure </w:t>
      </w:r>
      <w:r w:rsidR="00366C20">
        <w:rPr>
          <w:rFonts w:ascii="Arial" w:eastAsia="Times New Roman" w:hAnsi="Arial" w:cs="Arial"/>
          <w:b/>
          <w:color w:val="FF0000"/>
          <w:sz w:val="19"/>
          <w:szCs w:val="19"/>
          <w:shd w:val="clear" w:color="auto" w:fill="FFFFFF"/>
        </w:rPr>
        <w:t>3F</w:t>
      </w:r>
      <w:r w:rsidR="001C5F02">
        <w:rPr>
          <w:rFonts w:ascii="Arial" w:eastAsia="Times New Roman" w:hAnsi="Arial" w:cs="Arial"/>
          <w:b/>
          <w:color w:val="FF0000"/>
          <w:sz w:val="19"/>
          <w:szCs w:val="19"/>
          <w:shd w:val="clear" w:color="auto" w:fill="FFFFFF"/>
        </w:rPr>
        <w:t>)</w:t>
      </w:r>
      <w:r>
        <w:rPr>
          <w:rFonts w:ascii="Arial" w:eastAsia="Times New Roman" w:hAnsi="Arial" w:cs="Arial"/>
          <w:b/>
          <w:color w:val="FF0000"/>
          <w:sz w:val="19"/>
          <w:szCs w:val="19"/>
          <w:shd w:val="clear" w:color="auto" w:fill="FFFFFF"/>
        </w:rPr>
        <w:t xml:space="preserve">.  This was unexpected and may be due to the increased urination, and water requirement in severely diabetic animals, as has been documented previously </w:t>
      </w:r>
      <w:r>
        <w:rPr>
          <w:rFonts w:ascii="Arial" w:eastAsia="Times New Roman" w:hAnsi="Arial" w:cs="Arial"/>
          <w:color w:val="FF0000"/>
          <w:sz w:val="19"/>
          <w:szCs w:val="19"/>
          <w:shd w:val="clear" w:color="auto" w:fill="FFFFFF"/>
        </w:rPr>
        <w:fldChar w:fldCharType="begin" w:fldLock="1"/>
      </w:r>
      <w:r>
        <w:rPr>
          <w:rFonts w:ascii="Arial" w:eastAsia="Times New Roman" w:hAnsi="Arial" w:cs="Arial"/>
          <w:color w:val="FF0000"/>
          <w:sz w:val="19"/>
          <w:szCs w:val="19"/>
          <w:shd w:val="clear" w:color="auto" w:fill="FFFFFF"/>
        </w:rPr>
        <w:instrText>ADDIN CSL_CITATION { "citationItems" : [ { "id" : "ITEM-1", "itemData" : { "DOI" : "10.2337/diab.30.2.106", "ISSN" : "00121797", "PMID" : "7009265", "abstract" : "Diabetes in the C57BL/KsJ(db/db) mouse is initially expressed as hyperinsulinemia, followed by hyperphagia, progressive obesity, and widespread pathologic abnormalities. This study was designed to evaluate the effects of metabolic control on the natural history of the diabetic nephropathy. Beginning at 1 mo of age and continuing for 12 wk, diabetic mice were subjected to controlled dietary restriction, such that their weight was maintained similar to that of age-matched, nondiabetic heterozygotes. Diet-restricted diabetics were compared with diabetics fed ad libitum and heterozygote nondiabetics. Significant lowering of fasting blood glucose, water intake, and plasma insulin was achieved by diet restriction. The diet-restricted diabetes demonstrated enhanced metabolic efficiency, consuming approximately half as much food as the nondiabetics, while maintaining a similar weight. Diabetics fed ad libitum evidenced well-defined renal lesions that included 3 + to 4 + immunoglobulin deposition in the glomerular mesangium, and generalized mesangial matrix expansion. These lesions were completely prevented in diet-restricted diabetes whose glomeruli were normal light microscopy, and demonstrated trace to 1 + mesangial immunoglobulin deposition, features identical in all respects to the nondiabetics. These results indicate that diabetic control achieved by preventing of obesity in the db/db mouse prevents the development of diabetic nephropathy.", "author" : [ { "dropping-particle" : "", "family" : "Lee", "given" : "S. M.", "non-dropping-particle" : "", "parse-names" : false, "suffix" : "" }, { "dropping-particle" : "", "family" : "Bressler", "given" : "R.", "non-dropping-particle" : "", "parse-names" : false, "suffix" : "" } ], "container-title" : "Diabetes", "id" : "ITEM-1", "issue" : "2", "issued" : { "date-parts" : [ [ "1981" ] ] }, "page" : "106-111", "title" : "Prevention of diabetic nephropathy by diet control in the db/db mouse", "type" : "article-journal", "volume" : "30" }, "uris" : [ "http://www.mendeley.com/documents/?uuid=20605ba2-f926-46a3-b1b2-ad9e2e3b54f5" ] } ], "mendeley" : { "formattedCitation" : "(1)", "plainTextFormattedCitation" : "(1)", "previouslyFormattedCitation" : "(1)" }, "properties" : {  }, "schema" : "https://github.com/citation-style-language/schema/raw/master/csl-citation.json" }</w:instrText>
      </w:r>
      <w:r>
        <w:rPr>
          <w:rFonts w:ascii="Arial" w:eastAsia="Times New Roman" w:hAnsi="Arial" w:cs="Arial"/>
          <w:color w:val="FF0000"/>
          <w:sz w:val="19"/>
          <w:szCs w:val="19"/>
          <w:shd w:val="clear" w:color="auto" w:fill="FFFFFF"/>
        </w:rPr>
        <w:fldChar w:fldCharType="separate"/>
      </w:r>
      <w:r w:rsidRPr="00C66EAE">
        <w:rPr>
          <w:rFonts w:ascii="Arial" w:eastAsia="Times New Roman" w:hAnsi="Arial" w:cs="Arial"/>
          <w:noProof/>
          <w:color w:val="FF0000"/>
          <w:sz w:val="19"/>
          <w:szCs w:val="19"/>
          <w:shd w:val="clear" w:color="auto" w:fill="FFFFFF"/>
        </w:rPr>
        <w:t>(1)</w:t>
      </w:r>
      <w:r>
        <w:rPr>
          <w:rFonts w:ascii="Arial" w:eastAsia="Times New Roman" w:hAnsi="Arial" w:cs="Arial"/>
          <w:color w:val="FF0000"/>
          <w:sz w:val="19"/>
          <w:szCs w:val="19"/>
          <w:shd w:val="clear" w:color="auto" w:fill="FFFFFF"/>
        </w:rPr>
        <w:fldChar w:fldCharType="end"/>
      </w:r>
      <w:r>
        <w:rPr>
          <w:rFonts w:ascii="Arial" w:eastAsia="Times New Roman" w:hAnsi="Arial" w:cs="Arial"/>
          <w:color w:val="FF0000"/>
          <w:sz w:val="19"/>
          <w:szCs w:val="19"/>
          <w:shd w:val="clear" w:color="auto" w:fill="FFFFFF"/>
        </w:rPr>
        <w:t xml:space="preserve">. </w:t>
      </w:r>
      <w:r>
        <w:rPr>
          <w:rFonts w:ascii="Arial" w:eastAsia="Times New Roman" w:hAnsi="Arial" w:cs="Arial"/>
          <w:b/>
          <w:color w:val="FF0000"/>
          <w:sz w:val="19"/>
          <w:szCs w:val="19"/>
          <w:shd w:val="clear" w:color="auto" w:fill="FFFFFF"/>
        </w:rPr>
        <w:t>This is an important limitation to our study</w:t>
      </w:r>
      <w:r w:rsidR="001C5F02">
        <w:rPr>
          <w:rFonts w:ascii="Arial" w:eastAsia="Times New Roman" w:hAnsi="Arial" w:cs="Arial"/>
          <w:b/>
          <w:color w:val="FF0000"/>
          <w:sz w:val="19"/>
          <w:szCs w:val="19"/>
          <w:shd w:val="clear" w:color="auto" w:fill="FFFFFF"/>
        </w:rPr>
        <w:t xml:space="preserve">, although we note that several phenotypes including fasting glucose, liver triglycerides, hepatic </w:t>
      </w:r>
      <w:proofErr w:type="spellStart"/>
      <w:r w:rsidR="001C5F02">
        <w:rPr>
          <w:rFonts w:ascii="Arial" w:eastAsia="Times New Roman" w:hAnsi="Arial" w:cs="Arial"/>
          <w:b/>
          <w:color w:val="FF0000"/>
          <w:sz w:val="19"/>
          <w:szCs w:val="19"/>
          <w:shd w:val="clear" w:color="auto" w:fill="FFFFFF"/>
        </w:rPr>
        <w:t>lipogenic</w:t>
      </w:r>
      <w:proofErr w:type="spellEnd"/>
      <w:r w:rsidR="001C5F02">
        <w:rPr>
          <w:rFonts w:ascii="Arial" w:eastAsia="Times New Roman" w:hAnsi="Arial" w:cs="Arial"/>
          <w:b/>
          <w:color w:val="FF0000"/>
          <w:sz w:val="19"/>
          <w:szCs w:val="19"/>
          <w:shd w:val="clear" w:color="auto" w:fill="FFFFFF"/>
        </w:rPr>
        <w:t xml:space="preserve"> gene expression, and adipose tissue mass changed in different directions in lean and obese animals</w:t>
      </w:r>
      <w:ins w:id="18" w:author="Microsoft Office User" w:date="2018-03-28T17:26:00Z">
        <w:r w:rsidR="00A2761F">
          <w:rPr>
            <w:rFonts w:ascii="Arial" w:eastAsia="Times New Roman" w:hAnsi="Arial" w:cs="Arial"/>
            <w:b/>
            <w:color w:val="FF0000"/>
            <w:sz w:val="19"/>
            <w:szCs w:val="19"/>
            <w:shd w:val="clear" w:color="auto" w:fill="FFFFFF"/>
          </w:rPr>
          <w:t>,</w:t>
        </w:r>
      </w:ins>
      <w:ins w:id="19" w:author="Microsoft Office User" w:date="2018-03-28T15:14:00Z">
        <w:r w:rsidR="0032101C">
          <w:rPr>
            <w:rFonts w:ascii="Arial" w:eastAsia="Times New Roman" w:hAnsi="Arial" w:cs="Arial"/>
            <w:b/>
            <w:color w:val="FF0000"/>
            <w:sz w:val="19"/>
            <w:szCs w:val="19"/>
            <w:shd w:val="clear" w:color="auto" w:fill="FFFFFF"/>
          </w:rPr>
          <w:t xml:space="preserve"> and </w:t>
        </w:r>
      </w:ins>
      <w:r w:rsidR="001C5F02">
        <w:rPr>
          <w:rFonts w:ascii="Arial" w:eastAsia="Times New Roman" w:hAnsi="Arial" w:cs="Arial"/>
          <w:b/>
          <w:color w:val="FF0000"/>
          <w:sz w:val="19"/>
          <w:szCs w:val="19"/>
          <w:shd w:val="clear" w:color="auto" w:fill="FFFFFF"/>
        </w:rPr>
        <w:t xml:space="preserve">therefore </w:t>
      </w:r>
      <w:ins w:id="20" w:author="Microsoft Office User" w:date="2018-03-28T15:13:00Z">
        <w:r w:rsidR="0032101C">
          <w:rPr>
            <w:rFonts w:ascii="Arial" w:eastAsia="Times New Roman" w:hAnsi="Arial" w:cs="Arial"/>
            <w:b/>
            <w:color w:val="FF0000"/>
            <w:sz w:val="19"/>
            <w:szCs w:val="19"/>
            <w:shd w:val="clear" w:color="auto" w:fill="FFFFFF"/>
          </w:rPr>
          <w:t xml:space="preserve">are </w:t>
        </w:r>
      </w:ins>
      <w:r w:rsidR="001C5F02">
        <w:rPr>
          <w:rFonts w:ascii="Arial" w:eastAsia="Times New Roman" w:hAnsi="Arial" w:cs="Arial"/>
          <w:b/>
          <w:color w:val="FF0000"/>
          <w:sz w:val="19"/>
          <w:szCs w:val="19"/>
          <w:shd w:val="clear" w:color="auto" w:fill="FFFFFF"/>
        </w:rPr>
        <w:t xml:space="preserve">unlikely </w:t>
      </w:r>
      <w:ins w:id="21" w:author="Microsoft Office User" w:date="2018-03-28T15:13:00Z">
        <w:r w:rsidR="0032101C">
          <w:rPr>
            <w:rFonts w:ascii="Arial" w:eastAsia="Times New Roman" w:hAnsi="Arial" w:cs="Arial"/>
            <w:b/>
            <w:color w:val="FF0000"/>
            <w:sz w:val="19"/>
            <w:szCs w:val="19"/>
            <w:shd w:val="clear" w:color="auto" w:fill="FFFFFF"/>
          </w:rPr>
          <w:t xml:space="preserve">to be </w:t>
        </w:r>
      </w:ins>
      <w:r w:rsidR="001C5F02">
        <w:rPr>
          <w:rFonts w:ascii="Arial" w:eastAsia="Times New Roman" w:hAnsi="Arial" w:cs="Arial"/>
          <w:b/>
          <w:color w:val="FF0000"/>
          <w:sz w:val="19"/>
          <w:szCs w:val="19"/>
          <w:shd w:val="clear" w:color="auto" w:fill="FFFFFF"/>
        </w:rPr>
        <w:t>due to an increased dose of dexamethasone.</w:t>
      </w:r>
      <w:ins w:id="22" w:author="Microsoft Office User" w:date="2018-03-28T15:16:00Z">
        <w:r w:rsidR="0032101C" w:rsidRPr="0032101C">
          <w:rPr>
            <w:rFonts w:ascii="Arial" w:eastAsia="Times New Roman" w:hAnsi="Arial" w:cs="Arial"/>
            <w:b/>
            <w:color w:val="FF0000"/>
            <w:sz w:val="19"/>
            <w:szCs w:val="19"/>
            <w:shd w:val="clear" w:color="auto" w:fill="FFFFFF"/>
          </w:rPr>
          <w:t xml:space="preserve"> </w:t>
        </w:r>
        <w:r w:rsidR="0032101C">
          <w:rPr>
            <w:rFonts w:ascii="Arial" w:eastAsia="Times New Roman" w:hAnsi="Arial" w:cs="Arial"/>
            <w:b/>
            <w:color w:val="FF0000"/>
            <w:sz w:val="19"/>
            <w:szCs w:val="19"/>
            <w:shd w:val="clear" w:color="auto" w:fill="FFFFFF"/>
          </w:rPr>
          <w:t>For example, dexamethasone attenuated fasting glucose levels in lean mice, but led to hyperglycemia in obese mice.</w:t>
        </w:r>
      </w:ins>
    </w:p>
    <w:p w14:paraId="20FD7F85" w14:textId="4EDED66E" w:rsidR="001C5F02" w:rsidRDefault="001C5F02" w:rsidP="00750B5E">
      <w:pPr>
        <w:ind w:left="720"/>
        <w:rPr>
          <w:rFonts w:ascii="Arial" w:eastAsia="Times New Roman" w:hAnsi="Arial" w:cs="Arial"/>
          <w:b/>
          <w:color w:val="FF0000"/>
          <w:sz w:val="19"/>
          <w:szCs w:val="19"/>
          <w:shd w:val="clear" w:color="auto" w:fill="FFFFFF"/>
        </w:rPr>
      </w:pPr>
    </w:p>
    <w:p w14:paraId="3811DD12" w14:textId="24741DBC" w:rsidR="001C5F02" w:rsidRPr="001C5F02" w:rsidRDefault="001C5F02" w:rsidP="00750B5E">
      <w:pPr>
        <w:jc w:val="both"/>
        <w:rPr>
          <w:rFonts w:ascii="Arial" w:eastAsia="Times New Roman" w:hAnsi="Arial" w:cs="Arial"/>
          <w:color w:val="FF0000"/>
          <w:sz w:val="19"/>
          <w:szCs w:val="19"/>
          <w:shd w:val="clear" w:color="auto" w:fill="FFFFFF"/>
        </w:rPr>
      </w:pPr>
      <w:r w:rsidRPr="00750B5E">
        <w:rPr>
          <w:rFonts w:ascii="Arial" w:eastAsia="Times New Roman" w:hAnsi="Arial" w:cs="Arial"/>
          <w:color w:val="FF0000"/>
          <w:sz w:val="19"/>
          <w:szCs w:val="19"/>
          <w:shd w:val="clear" w:color="auto" w:fill="FFFFFF"/>
        </w:rPr>
        <w:t xml:space="preserve">We also note that </w:t>
      </w:r>
      <w:r>
        <w:rPr>
          <w:rFonts w:ascii="Arial" w:eastAsia="Times New Roman" w:hAnsi="Arial" w:cs="Arial"/>
          <w:color w:val="FF0000"/>
          <w:sz w:val="19"/>
          <w:szCs w:val="19"/>
          <w:shd w:val="clear" w:color="auto" w:fill="FFFFFF"/>
        </w:rPr>
        <w:t xml:space="preserve">we have observed increased blood glucose and glycerol levels with less than one week of dexamethasone exposure in a smaller scale time course experiment (Figure 2 of this response).  At this stage, dexamethasone consumption is lower in the HFD group than the NCD group.  While we are willing to include </w:t>
      </w:r>
      <w:r>
        <w:rPr>
          <w:rFonts w:ascii="Arial" w:eastAsia="Times New Roman" w:hAnsi="Arial" w:cs="Arial"/>
          <w:color w:val="FF0000"/>
          <w:sz w:val="19"/>
          <w:szCs w:val="19"/>
          <w:shd w:val="clear" w:color="auto" w:fill="FFFFFF"/>
        </w:rPr>
        <w:lastRenderedPageBreak/>
        <w:t>these data in the revised manuscript if necessary, the small n (4 animals per group at each time point) is less rigorous than we would prefer, and it will take approximately 3 months to repeat this time course.</w:t>
      </w:r>
    </w:p>
    <w:p w14:paraId="2C9AD915" w14:textId="6F9A3873" w:rsidR="003F6249" w:rsidRDefault="003F6249" w:rsidP="00DD20C6">
      <w:pPr>
        <w:rPr>
          <w:rFonts w:ascii="Arial" w:eastAsia="Times New Roman" w:hAnsi="Arial" w:cs="Arial"/>
          <w:color w:val="222222"/>
          <w:sz w:val="19"/>
          <w:szCs w:val="19"/>
          <w:shd w:val="clear" w:color="auto" w:fill="FFFFFF"/>
        </w:rPr>
      </w:pPr>
    </w:p>
    <w:p w14:paraId="30EB1835" w14:textId="77777777" w:rsidR="00911F5C" w:rsidRDefault="00911F5C" w:rsidP="00DD20C6">
      <w:pPr>
        <w:rPr>
          <w:ins w:id="23" w:author="Microsoft Office User" w:date="2018-03-25T21:12:00Z"/>
          <w:rFonts w:ascii="Arial" w:eastAsia="Times New Roman" w:hAnsi="Arial" w:cs="Arial"/>
          <w:color w:val="222222"/>
          <w:sz w:val="19"/>
          <w:szCs w:val="19"/>
          <w:shd w:val="clear" w:color="auto" w:fill="FFFFFF"/>
        </w:rPr>
      </w:pPr>
    </w:p>
    <w:p w14:paraId="5D162C95" w14:textId="0209F527" w:rsidR="001E44AD" w:rsidRPr="008B31DB" w:rsidRDefault="00911F5C" w:rsidP="00DD20C6">
      <w:pPr>
        <w:rPr>
          <w:rFonts w:ascii="Arial" w:eastAsia="Times New Roman" w:hAnsi="Arial" w:cs="Arial"/>
          <w:color w:val="FF0000"/>
          <w:sz w:val="19"/>
          <w:szCs w:val="19"/>
          <w:shd w:val="clear" w:color="auto" w:fill="FFFFFF"/>
        </w:rPr>
      </w:pPr>
      <w:ins w:id="24" w:author="Microsoft Office User" w:date="2018-03-25T20:55:00Z">
        <w:r w:rsidRPr="00684C38">
          <w:rPr>
            <w:rFonts w:ascii="Arial" w:eastAsia="Times New Roman" w:hAnsi="Arial" w:cs="Arial"/>
            <w:b/>
            <w:noProof/>
            <w:color w:val="FF0000"/>
            <w:sz w:val="19"/>
            <w:szCs w:val="19"/>
          </w:rPr>
          <mc:AlternateContent>
            <mc:Choice Requires="wps">
              <w:drawing>
                <wp:anchor distT="0" distB="0" distL="114300" distR="114300" simplePos="0" relativeHeight="251673600" behindDoc="0" locked="0" layoutInCell="1" allowOverlap="1" wp14:anchorId="1ED6D464" wp14:editId="6B58C21A">
                  <wp:simplePos x="0" y="0"/>
                  <wp:positionH relativeFrom="column">
                    <wp:posOffset>-409575</wp:posOffset>
                  </wp:positionH>
                  <wp:positionV relativeFrom="paragraph">
                    <wp:posOffset>116205</wp:posOffset>
                  </wp:positionV>
                  <wp:extent cx="6856095" cy="3088640"/>
                  <wp:effectExtent l="0" t="0" r="0" b="10160"/>
                  <wp:wrapSquare wrapText="bothSides"/>
                  <wp:docPr id="6" name="Text Box 6"/>
                  <wp:cNvGraphicFramePr/>
                  <a:graphic xmlns:a="http://schemas.openxmlformats.org/drawingml/2006/main">
                    <a:graphicData uri="http://schemas.microsoft.com/office/word/2010/wordprocessingShape">
                      <wps:wsp>
                        <wps:cNvSpPr txBox="1"/>
                        <wps:spPr>
                          <a:xfrm>
                            <a:off x="0" y="0"/>
                            <a:ext cx="6856095" cy="3088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BF4D62" w14:textId="628A67F5" w:rsidR="00491176" w:rsidRDefault="00491176"/>
                            <w:p w14:paraId="2376796F" w14:textId="6EA46F40" w:rsidR="00491176" w:rsidRPr="005B4E9C" w:rsidRDefault="000F12CA">
                              <w:pPr>
                                <w:rPr>
                                  <w:b/>
                                  <w:sz w:val="18"/>
                                  <w:szCs w:val="18"/>
                                </w:rPr>
                              </w:pPr>
                              <w:r w:rsidRPr="00122F40">
                                <w:rPr>
                                  <w:b/>
                                  <w:noProof/>
                                  <w:sz w:val="18"/>
                                  <w:szCs w:val="18"/>
                                </w:rPr>
                                <w:drawing>
                                  <wp:inline distT="0" distB="0" distL="0" distR="0" wp14:anchorId="3E38B426" wp14:editId="7F61A5F9">
                                    <wp:extent cx="6541368" cy="2106883"/>
                                    <wp:effectExtent l="0" t="0" r="0" b="0"/>
                                    <wp:docPr id="1" name="Picture 1" descr="../../../../../../../../Desktop/CushingAcromegalyStudy/manuscript/Obesity-Glucocorticoids/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ushingAcromegalyStudy/manuscript/Obesity-Glucocorticoids/Respons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67542" cy="2115313"/>
                                            </a:xfrm>
                                            <a:prstGeom prst="rect">
                                              <a:avLst/>
                                            </a:prstGeom>
                                            <a:noFill/>
                                            <a:ln>
                                              <a:noFill/>
                                            </a:ln>
                                          </pic:spPr>
                                        </pic:pic>
                                      </a:graphicData>
                                    </a:graphic>
                                  </wp:inline>
                                </w:drawing>
                              </w:r>
                              <w:r w:rsidR="00491176" w:rsidRPr="005B4E9C">
                                <w:rPr>
                                  <w:b/>
                                  <w:sz w:val="18"/>
                                  <w:szCs w:val="18"/>
                                </w:rPr>
                                <w:t>Figure 2: Blood glucose and glycerol levels in NCD</w:t>
                              </w:r>
                              <w:r w:rsidR="00DA0FA6" w:rsidRPr="00DA0FA6">
                                <w:rPr>
                                  <w:b/>
                                  <w:sz w:val="18"/>
                                  <w:szCs w:val="18"/>
                                </w:rPr>
                                <w:t>-</w:t>
                              </w:r>
                              <w:r w:rsidR="00491176" w:rsidRPr="005B4E9C">
                                <w:rPr>
                                  <w:b/>
                                  <w:sz w:val="18"/>
                                  <w:szCs w:val="18"/>
                                </w:rPr>
                                <w:t xml:space="preserve"> and HFD</w:t>
                              </w:r>
                              <w:r w:rsidR="00DA0FA6" w:rsidRPr="00DA0FA6">
                                <w:rPr>
                                  <w:b/>
                                  <w:sz w:val="18"/>
                                  <w:szCs w:val="18"/>
                                </w:rPr>
                                <w:t>-fed</w:t>
                              </w:r>
                              <w:r w:rsidR="00491176" w:rsidRPr="005B4E9C">
                                <w:rPr>
                                  <w:b/>
                                  <w:sz w:val="18"/>
                                  <w:szCs w:val="18"/>
                                </w:rPr>
                                <w:t xml:space="preserve"> </w:t>
                              </w:r>
                              <w:r w:rsidR="00407D23">
                                <w:rPr>
                                  <w:b/>
                                  <w:sz w:val="18"/>
                                  <w:szCs w:val="18"/>
                                </w:rPr>
                                <w:t>mice following 2 weeks of</w:t>
                              </w:r>
                              <w:r w:rsidR="00DA0FA6" w:rsidRPr="00DA0FA6">
                                <w:rPr>
                                  <w:b/>
                                  <w:sz w:val="18"/>
                                  <w:szCs w:val="18"/>
                                </w:rPr>
                                <w:t xml:space="preserve"> dexamethasone </w:t>
                              </w:r>
                              <w:r w:rsidR="00491176" w:rsidRPr="00407D23">
                                <w:rPr>
                                  <w:b/>
                                  <w:sz w:val="18"/>
                                  <w:szCs w:val="18"/>
                                </w:rPr>
                                <w:t>treat</w:t>
                              </w:r>
                              <w:r w:rsidR="00491176" w:rsidRPr="005B4E9C">
                                <w:rPr>
                                  <w:b/>
                                  <w:sz w:val="18"/>
                                  <w:szCs w:val="18"/>
                                </w:rPr>
                                <w:t>ment:</w:t>
                              </w:r>
                              <w:r w:rsidR="00491176">
                                <w:rPr>
                                  <w:b/>
                                  <w:sz w:val="18"/>
                                  <w:szCs w:val="18"/>
                                </w:rPr>
                                <w:t xml:space="preserve"> </w:t>
                              </w:r>
                              <w:r w:rsidR="004E70AF" w:rsidRPr="005B4E9C">
                                <w:rPr>
                                  <w:sz w:val="18"/>
                                  <w:szCs w:val="18"/>
                                </w:rPr>
                                <w:t>Plasma glucose (A) and glycerol (B) levels in mice following 3, 7 and 14 days of ~1mg/kg/d dexamethasone</w:t>
                              </w:r>
                              <w:r w:rsidR="00CE53A5" w:rsidRPr="005B4E9C">
                                <w:rPr>
                                  <w:sz w:val="18"/>
                                  <w:szCs w:val="18"/>
                                </w:rPr>
                                <w:t xml:space="preserve"> in their drinking water</w:t>
                              </w:r>
                              <w:r w:rsidR="004E70AF" w:rsidRPr="005B4E9C">
                                <w:rPr>
                                  <w:sz w:val="18"/>
                                  <w:szCs w:val="18"/>
                                </w:rPr>
                                <w:t xml:space="preserve"> or </w:t>
                              </w:r>
                              <w:r w:rsidR="00CE53A5" w:rsidRPr="005B4E9C">
                                <w:rPr>
                                  <w:sz w:val="18"/>
                                  <w:szCs w:val="18"/>
                                </w:rPr>
                                <w:t xml:space="preserve">left </w:t>
                              </w:r>
                              <w:r w:rsidR="004E70AF" w:rsidRPr="005B4E9C">
                                <w:rPr>
                                  <w:sz w:val="18"/>
                                  <w:szCs w:val="18"/>
                                </w:rPr>
                                <w:t xml:space="preserve">untreated (controls; time zero). Adult (70 day-old) C57BL/6J mice were provided </w:t>
                              </w:r>
                              <w:r w:rsidR="004E70AF" w:rsidRPr="00122F40">
                                <w:rPr>
                                  <w:i/>
                                  <w:sz w:val="18"/>
                                  <w:szCs w:val="18"/>
                                </w:rPr>
                                <w:t>ad libitum</w:t>
                              </w:r>
                              <w:r w:rsidR="004E70AF" w:rsidRPr="005B4E9C">
                                <w:rPr>
                                  <w:sz w:val="18"/>
                                  <w:szCs w:val="18"/>
                                </w:rPr>
                                <w:t xml:space="preserve"> access to NCD or HFD f</w:t>
                              </w:r>
                              <w:r w:rsidR="00CE53A5" w:rsidRPr="005B4E9C">
                                <w:rPr>
                                  <w:sz w:val="18"/>
                                  <w:szCs w:val="18"/>
                                </w:rPr>
                                <w:t>or 8 weeks prior to treatment. Blood was taken prior to euthanasia</w:t>
                              </w:r>
                              <w:r w:rsidR="004E70AF" w:rsidRPr="005B4E9C">
                                <w:rPr>
                                  <w:sz w:val="18"/>
                                  <w:szCs w:val="18"/>
                                </w:rPr>
                                <w:t xml:space="preserve"> in a semi-fasted state (food was not removed but time of sacrifice was </w:t>
                              </w:r>
                              <w:r w:rsidR="00CE53A5" w:rsidRPr="005B4E9C">
                                <w:rPr>
                                  <w:sz w:val="18"/>
                                  <w:szCs w:val="18"/>
                                </w:rPr>
                                <w:t>at the end of the light cycle).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D6D464" id="_x0000_t202" coordsize="21600,21600" o:spt="202" path="m0,0l0,21600,21600,21600,21600,0xe">
                  <v:stroke joinstyle="miter"/>
                  <v:path gradientshapeok="t" o:connecttype="rect"/>
                </v:shapetype>
                <v:shape id="Text Box 6" o:spid="_x0000_s1027" type="#_x0000_t202" style="position:absolute;margin-left:-32.25pt;margin-top:9.15pt;width:539.85pt;height:243.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" filled="f" stroked="f">
                  <v:textbox>
                    <w:txbxContent>
                      <w:p w14:paraId="11BF4D62" w14:textId="628A67F5" w:rsidR="00491176" w:rsidRDefault="00491176"/>
                      <w:p w14:paraId="2376796F" w14:textId="6EA46F40" w:rsidR="00491176" w:rsidRPr="005B4E9C" w:rsidRDefault="000F12CA">
                        <w:pPr>
                          <w:rPr>
                            <w:b/>
                            <w:sz w:val="18"/>
                            <w:szCs w:val="18"/>
                          </w:rPr>
                        </w:pPr>
                        <w:r w:rsidRPr="00122F40">
                          <w:rPr>
                            <w:b/>
                            <w:noProof/>
                            <w:sz w:val="18"/>
                            <w:szCs w:val="18"/>
                          </w:rPr>
                          <w:drawing>
                            <wp:inline distT="0" distB="0" distL="0" distR="0" wp14:anchorId="3E38B426" wp14:editId="7F61A5F9">
                              <wp:extent cx="6541368" cy="2106883"/>
                              <wp:effectExtent l="0" t="0" r="0" b="0"/>
                              <wp:docPr id="1" name="Picture 1" descr="../../../../../../../../Desktop/CushingAcromegalyStudy/manuscript/Obesity-Glucocorticoids/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ushingAcromegalyStudy/manuscript/Obesity-Glucocorticoids/Respons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67542" cy="2115313"/>
                                      </a:xfrm>
                                      <a:prstGeom prst="rect">
                                        <a:avLst/>
                                      </a:prstGeom>
                                      <a:noFill/>
                                      <a:ln>
                                        <a:noFill/>
                                      </a:ln>
                                    </pic:spPr>
                                  </pic:pic>
                                </a:graphicData>
                              </a:graphic>
                            </wp:inline>
                          </w:drawing>
                        </w:r>
                        <w:r w:rsidR="00491176" w:rsidRPr="005B4E9C">
                          <w:rPr>
                            <w:b/>
                            <w:sz w:val="18"/>
                            <w:szCs w:val="18"/>
                          </w:rPr>
                          <w:t>Figure 2: Blood glucose and glycerol levels in NCD</w:t>
                        </w:r>
                        <w:r w:rsidR="00DA0FA6" w:rsidRPr="00DA0FA6">
                          <w:rPr>
                            <w:b/>
                            <w:sz w:val="18"/>
                            <w:szCs w:val="18"/>
                          </w:rPr>
                          <w:t>-</w:t>
                        </w:r>
                        <w:r w:rsidR="00491176" w:rsidRPr="005B4E9C">
                          <w:rPr>
                            <w:b/>
                            <w:sz w:val="18"/>
                            <w:szCs w:val="18"/>
                          </w:rPr>
                          <w:t xml:space="preserve"> and HFD</w:t>
                        </w:r>
                        <w:r w:rsidR="00DA0FA6" w:rsidRPr="00DA0FA6">
                          <w:rPr>
                            <w:b/>
                            <w:sz w:val="18"/>
                            <w:szCs w:val="18"/>
                          </w:rPr>
                          <w:t>-fed</w:t>
                        </w:r>
                        <w:r w:rsidR="00491176" w:rsidRPr="005B4E9C">
                          <w:rPr>
                            <w:b/>
                            <w:sz w:val="18"/>
                            <w:szCs w:val="18"/>
                          </w:rPr>
                          <w:t xml:space="preserve"> </w:t>
                        </w:r>
                        <w:r w:rsidR="00407D23">
                          <w:rPr>
                            <w:b/>
                            <w:sz w:val="18"/>
                            <w:szCs w:val="18"/>
                          </w:rPr>
                          <w:t>mice following 2 weeks of</w:t>
                        </w:r>
                        <w:r w:rsidR="00DA0FA6" w:rsidRPr="00DA0FA6">
                          <w:rPr>
                            <w:b/>
                            <w:sz w:val="18"/>
                            <w:szCs w:val="18"/>
                          </w:rPr>
                          <w:t xml:space="preserve"> dexamethasone </w:t>
                        </w:r>
                        <w:r w:rsidR="00491176" w:rsidRPr="00407D23">
                          <w:rPr>
                            <w:b/>
                            <w:sz w:val="18"/>
                            <w:szCs w:val="18"/>
                          </w:rPr>
                          <w:t>treat</w:t>
                        </w:r>
                        <w:r w:rsidR="00491176" w:rsidRPr="005B4E9C">
                          <w:rPr>
                            <w:b/>
                            <w:sz w:val="18"/>
                            <w:szCs w:val="18"/>
                          </w:rPr>
                          <w:t>ment:</w:t>
                        </w:r>
                        <w:r w:rsidR="00491176">
                          <w:rPr>
                            <w:b/>
                            <w:sz w:val="18"/>
                            <w:szCs w:val="18"/>
                          </w:rPr>
                          <w:t xml:space="preserve"> </w:t>
                        </w:r>
                        <w:r w:rsidR="004E70AF" w:rsidRPr="005B4E9C">
                          <w:rPr>
                            <w:sz w:val="18"/>
                            <w:szCs w:val="18"/>
                          </w:rPr>
                          <w:t>Plasma glucose (A) and glycerol (B) levels in mice following 3, 7 and 14 days of ~1mg/kg/d dexamethasone</w:t>
                        </w:r>
                        <w:r w:rsidR="00CE53A5" w:rsidRPr="005B4E9C">
                          <w:rPr>
                            <w:sz w:val="18"/>
                            <w:szCs w:val="18"/>
                          </w:rPr>
                          <w:t xml:space="preserve"> in their drinking water</w:t>
                        </w:r>
                        <w:r w:rsidR="004E70AF" w:rsidRPr="005B4E9C">
                          <w:rPr>
                            <w:sz w:val="18"/>
                            <w:szCs w:val="18"/>
                          </w:rPr>
                          <w:t xml:space="preserve"> or </w:t>
                        </w:r>
                        <w:r w:rsidR="00CE53A5" w:rsidRPr="005B4E9C">
                          <w:rPr>
                            <w:sz w:val="18"/>
                            <w:szCs w:val="18"/>
                          </w:rPr>
                          <w:t xml:space="preserve">left </w:t>
                        </w:r>
                        <w:r w:rsidR="004E70AF" w:rsidRPr="005B4E9C">
                          <w:rPr>
                            <w:sz w:val="18"/>
                            <w:szCs w:val="18"/>
                          </w:rPr>
                          <w:t xml:space="preserve">untreated (controls; time zero). Adult (70 day-old) C57BL/6J mice were provided </w:t>
                        </w:r>
                        <w:r w:rsidR="004E70AF" w:rsidRPr="00122F40">
                          <w:rPr>
                            <w:i/>
                            <w:sz w:val="18"/>
                            <w:szCs w:val="18"/>
                          </w:rPr>
                          <w:t>ad libitum</w:t>
                        </w:r>
                        <w:r w:rsidR="004E70AF" w:rsidRPr="005B4E9C">
                          <w:rPr>
                            <w:sz w:val="18"/>
                            <w:szCs w:val="18"/>
                          </w:rPr>
                          <w:t xml:space="preserve"> access to NCD or HFD f</w:t>
                        </w:r>
                        <w:r w:rsidR="00CE53A5" w:rsidRPr="005B4E9C">
                          <w:rPr>
                            <w:sz w:val="18"/>
                            <w:szCs w:val="18"/>
                          </w:rPr>
                          <w:t>or 8 weeks prior to treatment. Blood was taken prior to euthanasia</w:t>
                        </w:r>
                        <w:r w:rsidR="004E70AF" w:rsidRPr="005B4E9C">
                          <w:rPr>
                            <w:sz w:val="18"/>
                            <w:szCs w:val="18"/>
                          </w:rPr>
                          <w:t xml:space="preserve"> in a semi-fasted state (food was not removed but time of sacrifice was </w:t>
                        </w:r>
                        <w:r w:rsidR="00CE53A5" w:rsidRPr="005B4E9C">
                          <w:rPr>
                            <w:sz w:val="18"/>
                            <w:szCs w:val="18"/>
                          </w:rPr>
                          <w:t>at the end of the light cycle).</w:t>
                        </w:r>
                      </w:p>
                    </w:txbxContent>
                  </v:textbox>
                  <w10:wrap type="square"/>
                </v:shape>
              </w:pict>
            </mc:Fallback>
          </mc:AlternateContent>
        </w:r>
      </w:ins>
      <w:r w:rsidR="00DD20C6" w:rsidRPr="00DD20C6">
        <w:rPr>
          <w:rFonts w:ascii="Arial" w:eastAsia="Times New Roman" w:hAnsi="Arial" w:cs="Arial"/>
          <w:color w:val="222222"/>
          <w:sz w:val="19"/>
          <w:szCs w:val="19"/>
          <w:shd w:val="clear" w:color="auto" w:fill="FFFFFF"/>
        </w:rPr>
        <w:t>Minor points</w:t>
      </w:r>
      <w:r w:rsidR="00DD20C6" w:rsidRPr="00DD20C6">
        <w:rPr>
          <w:rFonts w:ascii="Arial" w:eastAsia="Times New Roman" w:hAnsi="Arial" w:cs="Arial"/>
          <w:color w:val="222222"/>
          <w:sz w:val="19"/>
          <w:szCs w:val="19"/>
        </w:rPr>
        <w:br/>
      </w:r>
    </w:p>
    <w:p w14:paraId="263F5C6C" w14:textId="4A706E5F" w:rsidR="008B31DB" w:rsidRDefault="00DD20C6" w:rsidP="008B31DB">
      <w:pPr>
        <w:pStyle w:val="ListParagraph"/>
        <w:numPr>
          <w:ilvl w:val="0"/>
          <w:numId w:val="1"/>
        </w:numPr>
        <w:rPr>
          <w:rFonts w:ascii="Arial" w:eastAsia="Times New Roman" w:hAnsi="Arial" w:cs="Arial"/>
          <w:color w:val="222222"/>
          <w:sz w:val="19"/>
          <w:szCs w:val="19"/>
          <w:shd w:val="clear" w:color="auto" w:fill="FFFFFF"/>
        </w:rPr>
      </w:pPr>
      <w:r w:rsidRPr="008B31DB">
        <w:rPr>
          <w:rFonts w:ascii="Arial" w:eastAsia="Times New Roman" w:hAnsi="Arial" w:cs="Arial"/>
          <w:color w:val="222222"/>
          <w:sz w:val="19"/>
          <w:szCs w:val="19"/>
          <w:shd w:val="clear" w:color="auto" w:fill="FFFFFF"/>
        </w:rPr>
        <w:t>The figures 1A, 1B, 1C and 1D appear to be mislabeled in the legend.</w:t>
      </w:r>
    </w:p>
    <w:p w14:paraId="7B6F6D6C" w14:textId="77A227D6" w:rsidR="00956E69" w:rsidRDefault="00235908" w:rsidP="00750B5E">
      <w:pPr>
        <w:pStyle w:val="ListParagraph"/>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Fixed in both the legen</w:t>
      </w:r>
      <w:r w:rsidR="00795976">
        <w:rPr>
          <w:rFonts w:ascii="Arial" w:eastAsia="Times New Roman" w:hAnsi="Arial" w:cs="Arial"/>
          <w:color w:val="FF0000"/>
          <w:sz w:val="19"/>
          <w:szCs w:val="19"/>
          <w:shd w:val="clear" w:color="auto" w:fill="FFFFFF"/>
        </w:rPr>
        <w:t>ds document and main document</w:t>
      </w:r>
      <w:r w:rsidR="00C023FC">
        <w:rPr>
          <w:rFonts w:ascii="Arial" w:eastAsia="Times New Roman" w:hAnsi="Arial" w:cs="Arial"/>
          <w:color w:val="FF0000"/>
          <w:sz w:val="19"/>
          <w:szCs w:val="19"/>
          <w:shd w:val="clear" w:color="auto" w:fill="FFFFFF"/>
        </w:rPr>
        <w:t xml:space="preserve">. </w:t>
      </w:r>
    </w:p>
    <w:p w14:paraId="4A1D48A4" w14:textId="77777777" w:rsidR="00956E69" w:rsidRDefault="00956E69" w:rsidP="00750B5E">
      <w:pPr>
        <w:pStyle w:val="ListParagraph"/>
        <w:rPr>
          <w:rFonts w:ascii="Arial" w:eastAsia="Times New Roman" w:hAnsi="Arial" w:cs="Arial"/>
          <w:color w:val="FF0000"/>
          <w:sz w:val="19"/>
          <w:szCs w:val="19"/>
          <w:shd w:val="clear" w:color="auto" w:fill="FFFFFF"/>
        </w:rPr>
      </w:pPr>
    </w:p>
    <w:p w14:paraId="6753078E" w14:textId="7CC5C4D6" w:rsidR="008B31DB" w:rsidRPr="00DF16A0" w:rsidRDefault="00DD20C6" w:rsidP="00750B5E">
      <w:pPr>
        <w:pStyle w:val="ListParagraph"/>
        <w:rPr>
          <w:rFonts w:ascii="Arial" w:eastAsia="Times New Roman" w:hAnsi="Arial" w:cs="Arial"/>
          <w:color w:val="222222"/>
          <w:sz w:val="19"/>
          <w:szCs w:val="19"/>
          <w:shd w:val="clear" w:color="auto" w:fill="FFFFFF"/>
        </w:rPr>
      </w:pPr>
      <w:r w:rsidRPr="008B31DB">
        <w:rPr>
          <w:rFonts w:ascii="Arial" w:eastAsia="Times New Roman" w:hAnsi="Arial" w:cs="Arial"/>
          <w:color w:val="222222"/>
          <w:sz w:val="19"/>
          <w:szCs w:val="19"/>
          <w:shd w:val="clear" w:color="auto" w:fill="FFFFFF"/>
        </w:rPr>
        <w:t>There are typographical errors on both lines 278 &amp; 406.</w:t>
      </w:r>
      <w:r w:rsidRPr="008B31DB">
        <w:rPr>
          <w:rFonts w:ascii="Arial" w:eastAsia="Times New Roman" w:hAnsi="Arial" w:cs="Arial"/>
          <w:color w:val="222222"/>
          <w:sz w:val="19"/>
          <w:szCs w:val="19"/>
        </w:rPr>
        <w:br/>
      </w:r>
      <w:r w:rsidR="00795976">
        <w:rPr>
          <w:rFonts w:ascii="Arial" w:eastAsia="Times New Roman" w:hAnsi="Arial" w:cs="Arial"/>
          <w:color w:val="FF0000"/>
          <w:sz w:val="19"/>
          <w:szCs w:val="19"/>
        </w:rPr>
        <w:t>Fixed 278</w:t>
      </w:r>
      <w:r w:rsidR="00DF16A0">
        <w:rPr>
          <w:rFonts w:ascii="Arial" w:eastAsia="Times New Roman" w:hAnsi="Arial" w:cs="Arial"/>
          <w:color w:val="FF0000"/>
          <w:sz w:val="19"/>
          <w:szCs w:val="19"/>
        </w:rPr>
        <w:t>, removed sentence with typo in 406 as it regarded patients (acknowledgements)</w:t>
      </w:r>
      <w:r w:rsidR="006F572B">
        <w:rPr>
          <w:rFonts w:ascii="Arial" w:eastAsia="Times New Roman" w:hAnsi="Arial" w:cs="Arial"/>
          <w:color w:val="FF0000"/>
          <w:sz w:val="19"/>
          <w:szCs w:val="19"/>
        </w:rPr>
        <w:t>.</w:t>
      </w:r>
      <w:r w:rsidR="004B618C" w:rsidRPr="00DF16A0">
        <w:rPr>
          <w:rFonts w:ascii="Arial" w:eastAsia="Times New Roman" w:hAnsi="Arial" w:cs="Arial"/>
          <w:color w:val="222222"/>
          <w:sz w:val="19"/>
          <w:szCs w:val="19"/>
        </w:rPr>
        <w:t xml:space="preserve"> </w:t>
      </w:r>
      <w:r w:rsidRPr="00DF16A0">
        <w:rPr>
          <w:rFonts w:ascii="Arial" w:eastAsia="Times New Roman" w:hAnsi="Arial" w:cs="Arial"/>
          <w:color w:val="FF0000"/>
          <w:sz w:val="19"/>
          <w:szCs w:val="19"/>
        </w:rPr>
        <w:br/>
      </w:r>
      <w:r w:rsidRPr="00DF16A0">
        <w:rPr>
          <w:rFonts w:ascii="Arial" w:eastAsia="Times New Roman" w:hAnsi="Arial" w:cs="Arial"/>
          <w:color w:val="222222"/>
          <w:sz w:val="19"/>
          <w:szCs w:val="19"/>
        </w:rPr>
        <w:br/>
      </w:r>
      <w:r w:rsidRPr="00DF16A0">
        <w:rPr>
          <w:rFonts w:ascii="Arial" w:eastAsia="Times New Roman" w:hAnsi="Arial" w:cs="Arial"/>
          <w:b/>
          <w:color w:val="222222"/>
          <w:sz w:val="19"/>
          <w:szCs w:val="19"/>
          <w:shd w:val="clear" w:color="auto" w:fill="FFFFFF"/>
        </w:rPr>
        <w:t xml:space="preserve">Reviewer 2: Authors assessed some metabolic effects of increased glucocorticoid in combination with obesity induced by hyper-caloric feeding (in mice). Authors speculate that this combination of events is present in "many individuals". </w:t>
      </w:r>
      <w:proofErr w:type="gramStart"/>
      <w:r w:rsidRPr="00DF16A0">
        <w:rPr>
          <w:rFonts w:ascii="Arial" w:eastAsia="Times New Roman" w:hAnsi="Arial" w:cs="Arial"/>
          <w:b/>
          <w:color w:val="222222"/>
          <w:sz w:val="19"/>
          <w:szCs w:val="19"/>
          <w:shd w:val="clear" w:color="auto" w:fill="FFFFFF"/>
        </w:rPr>
        <w:t>Therefore</w:t>
      </w:r>
      <w:proofErr w:type="gramEnd"/>
      <w:r w:rsidRPr="00DF16A0">
        <w:rPr>
          <w:rFonts w:ascii="Arial" w:eastAsia="Times New Roman" w:hAnsi="Arial" w:cs="Arial"/>
          <w:b/>
          <w:color w:val="222222"/>
          <w:sz w:val="19"/>
          <w:szCs w:val="19"/>
          <w:shd w:val="clear" w:color="auto" w:fill="FFFFFF"/>
        </w:rPr>
        <w:t xml:space="preserve"> they propose that pre-clinical studies on this topic are needed. The results are very descriptive, in line with expectation, and no mechanism of action has been identified. Thus, this study is very descriptive and its results expected.</w:t>
      </w:r>
      <w:r w:rsidRPr="00DF16A0">
        <w:rPr>
          <w:rFonts w:ascii="Arial" w:eastAsia="Times New Roman" w:hAnsi="Arial" w:cs="Arial"/>
          <w:color w:val="222222"/>
          <w:sz w:val="19"/>
          <w:szCs w:val="19"/>
        </w:rPr>
        <w:br/>
      </w:r>
      <w:r w:rsidRPr="00DF16A0">
        <w:rPr>
          <w:rFonts w:ascii="Arial" w:eastAsia="Times New Roman" w:hAnsi="Arial" w:cs="Arial"/>
          <w:color w:val="222222"/>
          <w:sz w:val="19"/>
          <w:szCs w:val="19"/>
        </w:rPr>
        <w:br/>
      </w:r>
      <w:r w:rsidRPr="00DF16A0">
        <w:rPr>
          <w:rFonts w:ascii="Arial" w:eastAsia="Times New Roman" w:hAnsi="Arial" w:cs="Arial"/>
          <w:color w:val="222222"/>
          <w:sz w:val="19"/>
          <w:szCs w:val="19"/>
          <w:shd w:val="clear" w:color="auto" w:fill="FFFFFF"/>
        </w:rPr>
        <w:t>Main criticisms:</w:t>
      </w:r>
      <w:r w:rsidRPr="00DF16A0">
        <w:rPr>
          <w:rFonts w:ascii="Arial" w:eastAsia="Times New Roman" w:hAnsi="Arial" w:cs="Arial"/>
          <w:color w:val="222222"/>
          <w:sz w:val="19"/>
          <w:szCs w:val="19"/>
        </w:rPr>
        <w:br/>
      </w:r>
      <w:r w:rsidRPr="00DF16A0">
        <w:rPr>
          <w:rFonts w:ascii="Arial" w:eastAsia="Times New Roman" w:hAnsi="Arial" w:cs="Arial"/>
          <w:color w:val="222222"/>
          <w:sz w:val="19"/>
          <w:szCs w:val="19"/>
          <w:shd w:val="clear" w:color="auto" w:fill="FFFFFF"/>
        </w:rPr>
        <w:t>1) If authors wanted to mimic the clinical glucocorticoid treatment in mice, then was the increase in circulating glucocorticoid content experimentally-induced in mice comparable to the level seen in humans undergoing glucocorticoid therapy?</w:t>
      </w:r>
    </w:p>
    <w:p w14:paraId="2F45A66E" w14:textId="77777777" w:rsidR="008B31DB" w:rsidRDefault="008B31DB" w:rsidP="00DD20C6">
      <w:pPr>
        <w:rPr>
          <w:rFonts w:ascii="Arial" w:eastAsia="Times New Roman" w:hAnsi="Arial" w:cs="Arial"/>
          <w:color w:val="222222"/>
          <w:sz w:val="19"/>
          <w:szCs w:val="19"/>
          <w:shd w:val="clear" w:color="auto" w:fill="FFFFFF"/>
        </w:rPr>
      </w:pPr>
    </w:p>
    <w:p w14:paraId="1E0EA527" w14:textId="0162EC8A" w:rsidR="008B31DB" w:rsidRDefault="00F50F5D" w:rsidP="00DD20C6">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We measured intake of dexamethasone weekly throughout the study and found that mice were receiving less than 1mg/kg/d</w:t>
      </w:r>
      <w:ins w:id="25" w:author="Microsoft Office User" w:date="2018-03-28T15:18:00Z">
        <w:r w:rsidR="00DF7718">
          <w:rPr>
            <w:rFonts w:ascii="Arial" w:eastAsia="Times New Roman" w:hAnsi="Arial" w:cs="Arial"/>
            <w:color w:val="FF0000"/>
            <w:sz w:val="19"/>
            <w:szCs w:val="19"/>
            <w:shd w:val="clear" w:color="auto" w:fill="FFFFFF"/>
          </w:rPr>
          <w:t xml:space="preserve"> (Figure 1B of this response)</w:t>
        </w:r>
      </w:ins>
      <w:r>
        <w:rPr>
          <w:rFonts w:ascii="Arial" w:eastAsia="Times New Roman" w:hAnsi="Arial" w:cs="Arial"/>
          <w:color w:val="FF0000"/>
          <w:sz w:val="19"/>
          <w:szCs w:val="19"/>
          <w:shd w:val="clear" w:color="auto" w:fill="FFFFFF"/>
        </w:rPr>
        <w:t>. Though this is at the high</w:t>
      </w:r>
      <w:r w:rsidR="00956E69">
        <w:rPr>
          <w:rFonts w:ascii="Arial" w:eastAsia="Times New Roman" w:hAnsi="Arial" w:cs="Arial"/>
          <w:color w:val="FF0000"/>
          <w:sz w:val="19"/>
          <w:szCs w:val="19"/>
          <w:shd w:val="clear" w:color="auto" w:fill="FFFFFF"/>
        </w:rPr>
        <w:t>er</w:t>
      </w:r>
      <w:r>
        <w:rPr>
          <w:rFonts w:ascii="Arial" w:eastAsia="Times New Roman" w:hAnsi="Arial" w:cs="Arial"/>
          <w:color w:val="FF0000"/>
          <w:sz w:val="19"/>
          <w:szCs w:val="19"/>
          <w:shd w:val="clear" w:color="auto" w:fill="FFFFFF"/>
        </w:rPr>
        <w:t xml:space="preserve"> end</w:t>
      </w:r>
      <w:r w:rsidR="00956E69">
        <w:rPr>
          <w:rFonts w:ascii="Arial" w:eastAsia="Times New Roman" w:hAnsi="Arial" w:cs="Arial"/>
          <w:color w:val="FF0000"/>
          <w:sz w:val="19"/>
          <w:szCs w:val="19"/>
          <w:shd w:val="clear" w:color="auto" w:fill="FFFFFF"/>
        </w:rPr>
        <w:t xml:space="preserve"> of therapeutic doses</w:t>
      </w:r>
      <w:r>
        <w:rPr>
          <w:rFonts w:ascii="Arial" w:eastAsia="Times New Roman" w:hAnsi="Arial" w:cs="Arial"/>
          <w:color w:val="FF0000"/>
          <w:sz w:val="19"/>
          <w:szCs w:val="19"/>
          <w:shd w:val="clear" w:color="auto" w:fill="FFFFFF"/>
        </w:rPr>
        <w:t>, it is within the clinical range administered to humans</w:t>
      </w:r>
      <w:r w:rsidR="00B37AB0">
        <w:rPr>
          <w:rFonts w:ascii="Arial" w:eastAsia="Times New Roman" w:hAnsi="Arial" w:cs="Arial"/>
          <w:color w:val="FF0000"/>
          <w:sz w:val="19"/>
          <w:szCs w:val="19"/>
          <w:shd w:val="clear" w:color="auto" w:fill="FFFFFF"/>
        </w:rPr>
        <w:t>, which is generally</w:t>
      </w:r>
      <w:r>
        <w:rPr>
          <w:rFonts w:ascii="Arial" w:eastAsia="Times New Roman" w:hAnsi="Arial" w:cs="Arial"/>
          <w:color w:val="FF0000"/>
          <w:sz w:val="19"/>
          <w:szCs w:val="19"/>
          <w:shd w:val="clear" w:color="auto" w:fill="FFFFFF"/>
        </w:rPr>
        <w:t xml:space="preserve"> from </w:t>
      </w:r>
      <w:r w:rsidR="00B37AB0">
        <w:rPr>
          <w:rFonts w:ascii="Arial" w:eastAsia="Times New Roman" w:hAnsi="Arial" w:cs="Arial"/>
          <w:color w:val="FF0000"/>
          <w:sz w:val="19"/>
          <w:szCs w:val="19"/>
          <w:shd w:val="clear" w:color="auto" w:fill="FFFFFF"/>
        </w:rPr>
        <w:t>0.75-9mg/d, depending on the patient’s condition</w:t>
      </w:r>
      <w:r w:rsidR="000649C6">
        <w:rPr>
          <w:rFonts w:ascii="Arial" w:eastAsia="Times New Roman" w:hAnsi="Arial" w:cs="Arial"/>
          <w:color w:val="FF0000"/>
          <w:sz w:val="19"/>
          <w:szCs w:val="19"/>
          <w:shd w:val="clear" w:color="auto" w:fill="FFFFFF"/>
        </w:rPr>
        <w:t xml:space="preserve"> </w:t>
      </w:r>
      <w:r w:rsidR="00CC3862">
        <w:rPr>
          <w:rFonts w:ascii="Arial" w:eastAsia="Times New Roman" w:hAnsi="Arial" w:cs="Arial"/>
          <w:color w:val="FF0000"/>
          <w:sz w:val="19"/>
          <w:szCs w:val="19"/>
          <w:shd w:val="clear" w:color="auto" w:fill="FFFFFF"/>
        </w:rPr>
        <w:fldChar w:fldCharType="begin" w:fldLock="1"/>
      </w:r>
      <w:r w:rsidR="004361D0">
        <w:rPr>
          <w:rFonts w:ascii="Arial" w:eastAsia="Times New Roman" w:hAnsi="Arial" w:cs="Arial"/>
          <w:color w:val="FF0000"/>
          <w:sz w:val="19"/>
          <w:szCs w:val="19"/>
          <w:shd w:val="clear" w:color="auto" w:fill="FFFFFF"/>
        </w:rPr>
        <w:instrText>ADDIN CSL_CITATION { "citationItems" : [ { "id" : "ITEM-1", "itemData" : { "author" : [ { "dropping-particle" : "", "family" : "Tyrrell", "given" : "J B", "non-dropping-particle" : "", "parse-names" : false, "suffix" : "" }, { "dropping-particle" : "", "family" : "Findling", "given" : "J W", "non-dropping-particle" : "", "parse-names" : false, "suffix" : "" }, { "dropping-particle" : "", "family" : "Aron", "given" : "D C", "non-dropping-particle" : "", "parse-names" : false, "suffix" : "" }, { "dropping-particle" : "", "family" : "Fitzgerald", "given" : "P A", "non-dropping-particle" : "", "parse-names" : false, "suffix" : "" }, { "dropping-particle" : "", "family" : "Forsham", "given" : "P H", "non-dropping-particle" : "", "parse-names" : false, "suffix" : "" } ], "container-title" : "Ann.Intern.Med.", "id" : "ITEM-1", "issued" : { "date-parts" : [ [ "1986" ] ] }, "page" : "180-186", "title" : "An overnight high-dose dexamethasone suppression test for rapid differential diagnosis of Cushing's syndrome", "type" : "article-journal", "volume" : "104" }, "uris" : [ "http://www.mendeley.com/documents/?uuid=324383be-a80a-4c14-937a-0c314e176db4" ] }, { "id" : "ITEM-2", "itemData" : { "DOI" : "10.1210/jc.2011-3350", "ISSN" : "0021-972X", "PMID" : "22466348", "abstract" : "Context: Cushing's syndrome (CS) is a disorder associated with significant morbidity and mortality due to prolonged exposure to high cortisol concentrations. Objective: Our objective was to evaluate the safety and efficacy of mifepristone, a glucocorticoid receptor antagonist, in endogenous CS. Design and Setting: We conducted a 24-wk multicenter, open-label trial after failed multimodality therapy at 14 U.S. academic medical centers and three private research centers. Participants: Participants included 50 adults with endogenous CS associated with type 2 diabetes mellitus/impaired glucose tolerance (C-DM) or a diagnosis of hypertension alone (C-HT). Intervention: Mifepristone was administered at doses of 300-1200 mg daily. Main Outcome Measures: We evaluated change in area under the curve for glucose on 2-h oral glucose test for C-DM and change in diastolic blood pressure from baseline to wk 24 for C-HT. Results: In the C-DM cohort, an area under the curve for glucose (AUCglucose) response was seen in 60...", "author" : [ { "dropping-particle" : "", "family" : "Fleseriu", "given" : "Maria", "non-dropping-particle" : "", "parse-names" : false, "suffix" : "" }, { "dropping-particle" : "", "family" : "Biller", "given" : "Beverly M. K.", "non-dropping-particle" : "", "parse-names" : false, "suffix" : "" }, { "dropping-particle" : "", "family" : "Findling", "given" : "James W.", "non-dropping-particle" : "", "parse-names" : false, "suffix" : "" }, { "dropping-particle" : "", "family" : "Molitch", "given" : "Mark E.", "non-dropping-particle" : "", "parse-names" : false, "suffix" : "" }, { "dropping-particle" : "", "family" : "Schteingart", "given" : "David E.", "non-dropping-particle" : "", "parse-names" : false, "suffix" : "" }, { "dropping-particle" : "", "family" : "Gross", "given" : "Coleman", "non-dropping-particle" : "", "parse-names" : false, "suffix" : "" }, { "dropping-particle" : "", "family" : "Auchus", "given" : "Richard", "non-dropping-particle" : "", "parse-names" : false, "suffix" : "" }, { "dropping-particle" : "", "family" : "Bailey", "given" : "Timothy", "non-dropping-particle" : "", "parse-names" : false, "suffix" : "" }, { "dropping-particle" : "", "family" : "Biller", "given" : "Beverly M. K.", "non-dropping-particle" : "", "parse-names" : false, "suffix" : "" }, { "dropping-particle" : "", "family" : "Carroll", "given" : "Ty", "non-dropping-particle" : "", "parse-names" : false, "suffix" : "" }, { "dropping-particle" : "", "family" : "Colleran", "given" : "Kathleen", "non-dropping-particle" : "", "parse-names" : false, "suffix" : "" }, { "dropping-particle" : "", "family" : "Fein", "given" : "Henry", "non-dropping-particle" : "", "parse-names" : false, "suffix" : "" }, { "dropping-particle" : "", "family" : "Findling", "given" : "James W.", "non-dropping-particle" : "", "parse-names" : false, "suffix" : "" }, { "dropping-particle" : "", "family" : "Fleseriu", "given" : "Maria", "non-dropping-particle" : "", "parse-names" : false, "suffix" : "" }, { "dropping-particle" : "", "family" : "Hamrahian", "given" : "Amir", "non-dropping-particle" : "", "parse-names" : false, "suffix" : "" }, { "dropping-particle" : "", "family" : "Katznelson", "given" : "Laurence", "non-dropping-particle" : "", "parse-names" : false, "suffix" : "" }, { "dropping-particle" : "", "family" : "Kerr", "given" : "Janice", "non-dropping-particle" : "", "parse-names" : false, "suffix" : "" }, { "dropping-particle" : "", "family" : "Kipnes", "given" : "Mark", "non-dropping-particle" : "", "parse-names" : false, "suffix" : "" }, { "dropping-particle" : "", "family" : "Kirschner", "given" : "Lawrence", "non-dropping-particle" : "", "parse-names" : false, "suffix" : "" }, { "dropping-particle" : "", "family" : "Koch", "given" : "Christian", "non-dropping-particle" : "", "parse-names" : false, "suffix" : "" }, { "dropping-particle" : "", "family" : "Lerman", "given" : "Sam", "non-dropping-particle" : "", "parse-names" : false, "suffix" : "" }, { "dropping-particle" : "", "family" : "Lyons", "given" : "Timothy", "non-dropping-particle" : "", "parse-names" : false, "suffix" : "" }, { "dropping-particle" : "", "family" : "McPhaul", "given" : "Michael", "non-dropping-particle" : "", "parse-names" : false, "suffix" : "" }, { "dropping-particle" : "", "family" : "Molitch", "given" : "Mark E.", "non-dropping-particle" : "", "parse-names" : false, "suffix" : "" }, { "dropping-particle" : "", "family" : "Schteingart", "given" : "David E.", "non-dropping-particle" : "", "parse-names" : false, "suffix" : "" }, { "dropping-particle" : "", "family" : "Vaughan", "given" : "T. Brooks", "non-dropping-particle" : "", "parse-names" : false, "suffix" : "" }, { "dropping-particle" : "", "family" : "Weiss", "given" : "Roy", "non-dropping-particle" : "", "parse-names" : false, "suffix" : "" } ], "container-title" : "The Journal of Clinical Endocrinology &amp; Metabolism", "id" : "ITEM-2", "issue" : "6", "issued" : { "date-parts" : [ [ "2012" ] ] }, "page" : "2039-2049", "title" : "Mifepristone, a Glucocorticoid Receptor Antagonist, Produces Clinical and Metabolic Benefits in Patients with Cushing's Syndrome", "type" : "article-journal", "volume" : "97" }, "uris" : [ "http://www.mendeley.com/documents/?uuid=7b0cdc47-68f2-422e-b925-ddcdbda4b2af" ] }, { "id" : "ITEM-3", "itemData" : { "URL" : "https://reference.medscape.com/drug/decadron-dexamethasone-intensol-dexamethasone-342741", "accessed" : { "date-parts" : [ [ "2018", "3", "26" ] ] }, "author" : [ { "dropping-particle" : "", "family" : "Medscape", "given" : "", "non-dropping-particle" : "", "parse-names" : false, "suffix" : "" } ], "id" : "ITEM-3", "issued" : { "date-parts" : [ [ "0" ] ] }, "title" : "Decadron, Dexamethasone Intensol (dexamethasone) dosing, indications, interactions, adverse effects, and more", "type" : "webpage" }, "uris" : [ "http://www.mendeley.com/documents/?uuid=f99593be-ec68-33d3-acd4-2db4786655bc" ] } ], "mendeley" : { "formattedCitation" : "(2\u20134)", "plainTextFormattedCitation" : "(2\u20134)", "previouslyFormattedCitation" : "(2\u20134)" }, "properties" : {  }, "schema" : "https://github.com/citation-style-language/schema/raw/master/csl-citation.json" }</w:instrText>
      </w:r>
      <w:r w:rsidR="00CC3862">
        <w:rPr>
          <w:rFonts w:ascii="Arial" w:eastAsia="Times New Roman" w:hAnsi="Arial" w:cs="Arial"/>
          <w:color w:val="FF0000"/>
          <w:sz w:val="19"/>
          <w:szCs w:val="19"/>
          <w:shd w:val="clear" w:color="auto" w:fill="FFFFFF"/>
        </w:rPr>
        <w:fldChar w:fldCharType="separate"/>
      </w:r>
      <w:r w:rsidR="004361D0" w:rsidRPr="004361D0">
        <w:rPr>
          <w:rFonts w:ascii="Arial" w:eastAsia="Times New Roman" w:hAnsi="Arial" w:cs="Arial"/>
          <w:noProof/>
          <w:color w:val="FF0000"/>
          <w:sz w:val="19"/>
          <w:szCs w:val="19"/>
          <w:shd w:val="clear" w:color="auto" w:fill="FFFFFF"/>
        </w:rPr>
        <w:t>(2–4)</w:t>
      </w:r>
      <w:r w:rsidR="00CC3862">
        <w:rPr>
          <w:rFonts w:ascii="Arial" w:eastAsia="Times New Roman" w:hAnsi="Arial" w:cs="Arial"/>
          <w:color w:val="FF0000"/>
          <w:sz w:val="19"/>
          <w:szCs w:val="19"/>
          <w:shd w:val="clear" w:color="auto" w:fill="FFFFFF"/>
        </w:rPr>
        <w:fldChar w:fldCharType="end"/>
      </w:r>
      <w:r>
        <w:rPr>
          <w:rFonts w:ascii="Arial" w:eastAsia="Times New Roman" w:hAnsi="Arial" w:cs="Arial"/>
          <w:color w:val="FF0000"/>
          <w:sz w:val="19"/>
          <w:szCs w:val="19"/>
          <w:shd w:val="clear" w:color="auto" w:fill="FFFFFF"/>
        </w:rPr>
        <w:t xml:space="preserve">. </w:t>
      </w:r>
      <w:r w:rsidR="00B20EC3">
        <w:rPr>
          <w:rFonts w:ascii="Arial" w:eastAsia="Times New Roman" w:hAnsi="Arial" w:cs="Arial"/>
          <w:color w:val="FF0000"/>
          <w:sz w:val="19"/>
          <w:szCs w:val="19"/>
          <w:shd w:val="clear" w:color="auto" w:fill="FFFFFF"/>
        </w:rPr>
        <w:t>As mentioned above, the obese</w:t>
      </w:r>
      <w:r w:rsidR="006A4333">
        <w:rPr>
          <w:rFonts w:ascii="Arial" w:eastAsia="Times New Roman" w:hAnsi="Arial" w:cs="Arial"/>
          <w:color w:val="FF0000"/>
          <w:sz w:val="19"/>
          <w:szCs w:val="19"/>
          <w:shd w:val="clear" w:color="auto" w:fill="FFFFFF"/>
        </w:rPr>
        <w:t xml:space="preserve"> mice had higher intake of dexamethasone and that was matched with elevated serum concentrations; however, these values were within range of serum cortisol concentrations observed</w:t>
      </w:r>
      <w:ins w:id="26" w:author="Microsoft Office User" w:date="2018-03-28T16:37:00Z">
        <w:r w:rsidR="00DD08E4">
          <w:rPr>
            <w:rFonts w:ascii="Arial" w:eastAsia="Times New Roman" w:hAnsi="Arial" w:cs="Arial"/>
            <w:color w:val="FF0000"/>
            <w:sz w:val="19"/>
            <w:szCs w:val="19"/>
            <w:shd w:val="clear" w:color="auto" w:fill="FFFFFF"/>
          </w:rPr>
          <w:t xml:space="preserve"> following therapeutic doses</w:t>
        </w:r>
      </w:ins>
      <w:ins w:id="27" w:author="Microsoft Office User" w:date="2018-03-28T16:39:00Z">
        <w:r w:rsidR="00DD08E4">
          <w:rPr>
            <w:rFonts w:ascii="Arial" w:eastAsia="Times New Roman" w:hAnsi="Arial" w:cs="Arial"/>
            <w:color w:val="FF0000"/>
            <w:sz w:val="19"/>
            <w:szCs w:val="19"/>
            <w:shd w:val="clear" w:color="auto" w:fill="FFFFFF"/>
          </w:rPr>
          <w:t xml:space="preserve"> </w:t>
        </w:r>
      </w:ins>
      <w:ins w:id="28" w:author="Microsoft Office User" w:date="2018-03-28T16:41:00Z">
        <w:r w:rsidR="00DD08E4">
          <w:rPr>
            <w:rFonts w:ascii="Arial" w:eastAsia="Times New Roman" w:hAnsi="Arial" w:cs="Arial"/>
            <w:color w:val="FF0000"/>
            <w:sz w:val="19"/>
            <w:szCs w:val="19"/>
            <w:shd w:val="clear" w:color="auto" w:fill="FFFFFF"/>
          </w:rPr>
          <w:fldChar w:fldCharType="begin" w:fldLock="1"/>
        </w:r>
      </w:ins>
      <w:r w:rsidR="00DD08E4">
        <w:rPr>
          <w:rFonts w:ascii="Arial" w:eastAsia="Times New Roman" w:hAnsi="Arial" w:cs="Arial"/>
          <w:color w:val="FF0000"/>
          <w:sz w:val="19"/>
          <w:szCs w:val="19"/>
          <w:shd w:val="clear" w:color="auto" w:fill="FFFFFF"/>
        </w:rPr>
        <w:instrText>ADDIN CSL_CITATION { "citationItems" : [ { "id" : "ITEM-1", "itemData" : { "author" : [ { "dropping-particle" : "", "family" : "Ballard PL, Granberg P", "given" : "Ballard RA", "non-dropping-particle" : "", "parse-names" : false, "suffix" : "" } ], "container-title" : "J Clin Invest", "id" : "ITEM-1", "issue" : "1", "issued" : { "date-parts" : [ [ "1975" ] ] }, "page" : "1548-1554", "title" : "Glucocorticoid level in maternal and cord serum after perinatal betamethasone therapy to prevent respiratory distress syndrome.", "type" : "article-journal", "volume" : "56" }, "uris" : [ "http://www.mendeley.com/documents/?uuid=cf26e30d-bd86-4af8-b21b-14aa23fd86f2" ] }, { "id" : "ITEM-2", "itemData" : { "DOI" : "10.1016/S0022-3476(80)80204-6", "ISBN" : "0022-3476 (Print)\\r0022-3476 (Linking)", "ISSN" : "00223476", "PMID" : "7411310", "abstract" : "We examined the influence of fetal sex on the occurrence of respiratory distress syndrome in premature infants after maternal treatment with betamethasone. Among treated infants of 1,251 to 1,750 gm birth weight, the incidence of RDS was 40.9% in 22 males and 7.1% (P=0.03) in 14 females. Cord serum levels of betamethasone were similar for infants of both sexes, and there was no sex difference in suppression of serum cortisol, dehydroepiandrosterone sulfate, and growth hormone after treatment. These findings suggest that prenatal corticosteroid therapy is less effective in male infants than in female infants. This effect is not due to a difference in transfer or metabolism of betamethasone, nor is it reflected in the responsiveness of the fetal hypothalamic-pituitary-adrenal axis to synthetic glucocorticoid. \u00a9 1980 The C. V. Mosby Company.", "author" : [ { "dropping-particle" : "", "family" : "Ballard", "given" : "Philip L.", "non-dropping-particle" : "", "parse-names" : false, "suffix" : "" }, { "dropping-particle" : "", "family" : "Ballard", "given" : "Roberta A.", "non-dropping-particle" : "", "parse-names" : false, "suffix" : "" }, { "dropping-particle" : "", "family" : "Granberg", "given" : "J. Patricia", "non-dropping-particle" : "", "parse-names" : false, "suffix" : "" }, { "dropping-particle" : "", "family" : "Sniderman", "given" : "Susan", "non-dropping-particle" : "", "parse-names" : false, "suffix" : "" }, { "dropping-particle" : "", "family" : "Gluckman", "given" : "Peter D.", "non-dropping-particle" : "", "parse-names" : false, "suffix" : "" }, { "dropping-particle" : "", "family" : "Kaplan", "given" : "Selna L.", "non-dropping-particle" : "", "parse-names" : false, "suffix" : "" }, { "dropping-particle" : "", "family" : "Grumbach", "given" : "Melvin M.", "non-dropping-particle" : "", "parse-names" : false, "suffix" : "" } ], "container-title" : "The Journal of Pediatrics", "id" : "ITEM-2", "issue" : "3", "issued" : { "date-parts" : [ [ "1980" ] ] }, "page" : "451-454", "title" : "Fetal sex and prenatal betamethasone therapy", "type" : "article-journal", "volume" : "97" }, "uris" : [ "http://www.mendeley.com/documents/?uuid=00f6b50e-b13b-4312-8f1c-5260f0c4fddf" ] }, { "id" : "ITEM-3", "itemData" : { "DOI" : "10.1016/S0002-9394(98)00003-8", "ISSN" : "00029394", "PMID" : "9625551", "abstract" : "PURPOSE: To determine the dexamethasone concentration in vitreous and serum of patients after oral administration of dexamethasone and to compare the results with the concentrations in vitreous and serum found in a previous study with peribulbar injection of 5 mg dexamethasone disodiumphosphate. METHODS: In a prospective study, 54 patients who were scheduled for vitrectomy received 7.5 mg dexamethasone orally at varied time intervals before surgery. A vitreous sample was taken from each patient and serum samples were collected at multiple time points from 32 out of 54 patients. Dexamethasone concentrations were measured by radioimmunoassay. RESULTS: Dexamethasone concentrations in serum ranged from 2.5 to 98.1 ng/ml (median, 61.6 ng/ml) between 1 and 3 hours after oral administration of 7.5 mg dexamethasone. Serum concentrations after peribulbar injection of 5 mg dexamethasone disodiumphosphate (containing 3.75 mg dexamethasone) were lower by a factor of 1.5. Concentrations in vitreous ranged from 1.7 to 23.4 ng/ml (median, 5.2 ng/ml) between 4 and 10 hours after oral administration. After peribulbar injection of 5 mg dexamethasone disodiumphosphate, the intravitreal concentrations were 3.9 times higher. CONCLUSIONS: An oral dose of 7.5 mg dexamethasone resulted in an intravitreal corticosteroid concentration with an anti-inflammatory potency that is clearly above physiological level. This concentration, however, is several times lower than is the intravitreal concentration after a peribulbar injection of 5 mg dexamethasone disodiumphosphate, although the two routes of administration resulted in nearly equal dexamethasone concentrations in serum. The higher intravitreal concentration after peribulbar injection is probably caused by diffusion from the serum and additional transscleral diffusion.", "author" : [ { "dropping-particle" : "", "family" : "Weijtens", "given" : "Olga", "non-dropping-particle" : "", "parse-names" : false, "suffix" : "" }, { "dropping-particle" : "", "family" : "Schoemaker", "given" : "Rik C.", "non-dropping-particle" : "", "parse-names" : false, "suffix" : "" }, { "dropping-particle" : "", "family" : "Cohen", "given" : "Adam F.", "non-dropping-particle" : "", "parse-names" : false, "suffix" : "" }, { "dropping-particle" : "", "family" : "Romijn", "given" : "Fred P.h.t.m.", "non-dropping-particle" : "", "parse-names" : false, "suffix" : "" }, { "dropping-particle" : "", "family" : "Lentjes", "given" : "Eef G.w.m.", "non-dropping-particle" : "", "parse-names" : false, "suffix" : "" }, { "dropping-particle" : "", "family" : "Rooij", "given" : "Jeroen", "non-dropping-particle" : "Van", "parse-names" : false, "suffix" : "" }, { "dropping-particle" : "", "family" : "Meurs", "given" : "Jan C.", "non-dropping-particle" : "Van", "parse-names" : false, "suffix" : "" } ], "container-title" : "American Journal of Ophthalmology", "id" : "ITEM-3", "issue" : "5", "issued" : { "date-parts" : [ [ "1998" ] ] }, "page" : "673-679", "title" : "Dexamethasone concentration in vitreous and serum after oral administration", "type" : "article-journal", "volume" : "125" }, "uris" : [ "http://www.mendeley.com/documents/?uuid=b3072c44-3995-41ae-a8f0-2bb7eeefa55f" ] } ], "mendeley" : { "formattedCitation" : "(5\u20137)", "plainTextFormattedCitation" : "(5\u20137)", "previouslyFormattedCitation" : "(5\u20137)" }, "properties" : {  }, "schema" : "https://github.com/citation-style-language/schema/raw/master/csl-citation.json" }</w:instrText>
      </w:r>
      <w:r w:rsidR="00DD08E4">
        <w:rPr>
          <w:rFonts w:ascii="Arial" w:eastAsia="Times New Roman" w:hAnsi="Arial" w:cs="Arial"/>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(5–7)</w:t>
      </w:r>
      <w:ins w:id="29" w:author="Microsoft Office User" w:date="2018-03-28T16:41:00Z">
        <w:r w:rsidR="00DD08E4">
          <w:rPr>
            <w:rFonts w:ascii="Arial" w:eastAsia="Times New Roman" w:hAnsi="Arial" w:cs="Arial"/>
            <w:color w:val="FF0000"/>
            <w:sz w:val="19"/>
            <w:szCs w:val="19"/>
            <w:shd w:val="clear" w:color="auto" w:fill="FFFFFF"/>
          </w:rPr>
          <w:fldChar w:fldCharType="end"/>
        </w:r>
      </w:ins>
      <w:ins w:id="30" w:author="Microsoft Office User" w:date="2018-03-28T16:37:00Z">
        <w:r w:rsidR="00DD08E4">
          <w:rPr>
            <w:rFonts w:ascii="Arial" w:eastAsia="Times New Roman" w:hAnsi="Arial" w:cs="Arial"/>
            <w:color w:val="FF0000"/>
            <w:sz w:val="19"/>
            <w:szCs w:val="19"/>
            <w:shd w:val="clear" w:color="auto" w:fill="FFFFFF"/>
          </w:rPr>
          <w:t xml:space="preserve"> and</w:t>
        </w:r>
      </w:ins>
      <w:r w:rsidR="006A4333">
        <w:rPr>
          <w:rFonts w:ascii="Arial" w:eastAsia="Times New Roman" w:hAnsi="Arial" w:cs="Arial"/>
          <w:color w:val="FF0000"/>
          <w:sz w:val="19"/>
          <w:szCs w:val="19"/>
          <w:shd w:val="clear" w:color="auto" w:fill="FFFFFF"/>
        </w:rPr>
        <w:t xml:space="preserve"> in Cushing’s </w:t>
      </w:r>
      <w:r w:rsidR="00964D88">
        <w:rPr>
          <w:rFonts w:ascii="Arial" w:eastAsia="Times New Roman" w:hAnsi="Arial" w:cs="Arial"/>
          <w:color w:val="FF0000"/>
          <w:sz w:val="19"/>
          <w:szCs w:val="19"/>
          <w:shd w:val="clear" w:color="auto" w:fill="FFFFFF"/>
        </w:rPr>
        <w:t xml:space="preserve">syndrome </w:t>
      </w:r>
      <w:r w:rsidR="006A4333">
        <w:rPr>
          <w:rFonts w:ascii="Arial" w:eastAsia="Times New Roman" w:hAnsi="Arial" w:cs="Arial"/>
          <w:color w:val="FF0000"/>
          <w:sz w:val="19"/>
          <w:szCs w:val="19"/>
          <w:shd w:val="clear" w:color="auto" w:fill="FFFFFF"/>
        </w:rPr>
        <w:t xml:space="preserve">patients </w:t>
      </w:r>
      <w:r w:rsidR="00964D88">
        <w:rPr>
          <w:rFonts w:ascii="Arial" w:eastAsia="Times New Roman" w:hAnsi="Arial" w:cs="Arial"/>
          <w:color w:val="FF0000"/>
          <w:sz w:val="19"/>
          <w:szCs w:val="19"/>
          <w:shd w:val="clear" w:color="auto" w:fill="FFFFFF"/>
        </w:rPr>
        <w:fldChar w:fldCharType="begin" w:fldLock="1"/>
      </w:r>
      <w:r w:rsidR="00DD08E4">
        <w:rPr>
          <w:rFonts w:ascii="Arial" w:eastAsia="Times New Roman" w:hAnsi="Arial" w:cs="Arial"/>
          <w:color w:val="FF0000"/>
          <w:sz w:val="19"/>
          <w:szCs w:val="19"/>
          <w:shd w:val="clear" w:color="auto" w:fill="FFFFFF"/>
        </w:rPr>
        <w:instrText>ADDIN CSL_CITATION { "citationItems" : [ { "id" : "ITEM-1", "itemData" : { "DOI" : "10.1210/jc.2005-2143", "ISSN" : "0021972X", "PMID" : "16670165", "abstract" : "CONTEXT: The low-dose dexamethasone suppression test (LDDST) is widely used in confirming a diagnosis of Cushing's syndrome. CRH administration at the end of an LDDST has been reported to improve the diagnostic accuracy of this test. OBJECTIVE: Our objective was to assess whether CRH administration after a standard LDDST (LDDST-CRH test) improves diagnostic accuracy in Cushing's syndrome. DESIGN, SETTING, AND PARTICIPANTS: Thirty-six individuals with a clinical suspicion of Cushing's syndrome each completed a standard LDDST and an LDDST-CRH test at Hammersmith Hospitals NHS Trust, London. The LDDST involved administration of 0.5 mg oral dexamethasone given 6-hourly for 48 h. Serum cortisol was measured 6 h after the last dose of dexamethasone, with a value of 50 nmol/liter or below excluding Cushing's syndrome. Immediately after this, the LDDST-CRH test commenced with administration of a ninth dose of 0.5 mg dexamethasone. Exactly 2 h later, 100 mug human-sequence CRH was administered. Serum cortisol was measured 15 min after the CRH injection, with a value of less than 38 nmol/liter also excluding Cushing's syndrome. MAIN OUTCOME MEASURE: Diagnosis or exclusion of Cushing's syndrome was the main outcome measure. RESULTS: Twelve subjects were diagnosed with Cushing's syndrome (eight Cushing's disease and four primary adrenal). The sensitivity of the LDDST in diagnosing Cushing's syndrome was 100%, with a specificity of 88%. In contrast, although the sensitivity of the LDDST-CRH test was also 100%, specificity was reduced at 67%. These results give a positive predictive value of 80% for the LDDST and 60% for the LDDST-CRH test. CONCLUSION: This small study suggests that the addition of CRH to the LDDST does not improve the diagnostic accuracy of the standard LDDST in Cushing's syndrome.", "author" : [ { "dropping-particle" : "", "family" : "Martin", "given" : "N. M.", "non-dropping-particle" : "", "parse-names" : false, "suffix" : "" }, { "dropping-particle" : "", "family" : "Dhillo", "given" : "W. S.", "non-dropping-particle" : "", "parse-names" : false, "suffix" : "" }, { "dropping-particle" : "", "family" : "Banerjee", "given" : "A.", "non-dropping-particle" : "", "parse-names" : false, "suffix" : "" }, { "dropping-particle" : "", "family" : "Abdulali", "given" : "A.", "non-dropping-particle" : "", "parse-names" : false, "suffix" : "" }, { "dropping-particle" : "", "family" : "Jayasena", "given" : "C. N.", "non-dropping-particle" : "", "parse-names" : false, "suffix" : "" }, { "dropping-particle" : "", "family" : "Donaldson", "given" : "M.", "non-dropping-particle" : "", "parse-names" : false, "suffix" : "" }, { "dropping-particle" : "", "family" : "Todd", "given" : "J. F.", "non-dropping-particle" : "", "parse-names" : false, "suffix" : "" }, { "dropping-particle" : "", "family" : "Meeran", "given" : "K.", "non-dropping-particle" : "", "parse-names" : false, "suffix" : "" } ], "container-title" : "Journal of Clinical Endocrinology and Metabolism", "id" : "ITEM-1", "issue" : "7", "issued" : { "date-parts" : [ [ "2006" ] ] }, "page" : "2582-2586", "title" : "Comparison of the dexamethasone-suppressed corticotropin-releasing hormone test and low-dose dexamethasone suppression test in the diagnosis of cushing's syndrome", "type" : "article-journal", "volume" : "91" }, "uris" : [ "http://www.mendeley.com/documents/?uuid=48681bc9-4d35-4893-9b02-3f3c0aac7b04" ] }, { "id" : "ITEM-2", "itemData" : { "DOI" : "10.1210/jcem.83.4.4733", "ISSN" : "0021-972X", "PMID" : "9543134", "author" : [ { "dropping-particle" : "", "family" : "Papanicolaou", "given" : "Dimitris A", "non-dropping-particle" : "", "parse-names" : false, "suffix" : "" }, { "dropping-particle" : "", "family" : "Yanovski", "given" : "Jack A", "non-dropping-particle" : "", "parse-names" : false, "suffix" : "" }, { "dropping-particle" : "", "family" : "Cutler", "given" : "Gordon B", "non-dropping-particle" : "", "parse-names" : false, "suffix" : "" }, { "dropping-particle" : "", "family" : "Chrousos", "given" : "George P", "non-dropping-particle" : "", "parse-names" : false, "suffix" : "" }, { "dropping-particle" : "", "family" : "Nieman", "given" : "Lynnette K", "non-dropping-particle" : "", "parse-names" : false, "suffix" : "" } ], "container-title" : "Endocrinology And Metabolism", "id" : "ITEM-2", "issue" : "4", "issued" : { "date-parts" : [ [ "2009" ] ] }, "page" : "1163-1167", "title" : "Distinguishes Cushing \u2019 s Syndrome from Pseudo-Cushing", "type" : "article-journal", "volume" : "83" }, "uris" : [ "http://www.mendeley.com/documents/?uuid=9e444657-02d1-4ec2-be7d-239a6e5dc9f4" ] } ], "mendeley" : { "formattedCitation" : "(8,9)", "plainTextFormattedCitation" : "(8,9)", "previouslyFormattedCitation" : "(8,9)" }, "properties" : {  }, "schema" : "https://github.com/citation-style-language/schema/raw/master/csl-citation.json" }</w:instrText>
      </w:r>
      <w:r w:rsidR="00964D88">
        <w:rPr>
          <w:rFonts w:ascii="Arial" w:eastAsia="Times New Roman" w:hAnsi="Arial" w:cs="Arial"/>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(8,9)</w:t>
      </w:r>
      <w:r w:rsidR="00964D88">
        <w:rPr>
          <w:rFonts w:ascii="Arial" w:eastAsia="Times New Roman" w:hAnsi="Arial" w:cs="Arial"/>
          <w:color w:val="FF0000"/>
          <w:sz w:val="19"/>
          <w:szCs w:val="19"/>
          <w:shd w:val="clear" w:color="auto" w:fill="FFFFFF"/>
        </w:rPr>
        <w:fldChar w:fldCharType="end"/>
      </w:r>
      <w:r w:rsidR="006A4333">
        <w:rPr>
          <w:rFonts w:ascii="Arial" w:eastAsia="Times New Roman" w:hAnsi="Arial" w:cs="Arial"/>
          <w:color w:val="FF0000"/>
          <w:sz w:val="19"/>
          <w:szCs w:val="19"/>
          <w:shd w:val="clear" w:color="auto" w:fill="FFFFFF"/>
        </w:rPr>
        <w:t>, even when accounting for the increased potency of dexamethasone in comparison to cortisol</w:t>
      </w:r>
      <w:ins w:id="31" w:author="Microsoft Office User" w:date="2018-03-28T16:42:00Z">
        <w:r w:rsidR="00C0378E">
          <w:rPr>
            <w:rFonts w:ascii="Arial" w:eastAsia="Times New Roman" w:hAnsi="Arial" w:cs="Arial"/>
            <w:color w:val="FF0000"/>
            <w:sz w:val="19"/>
            <w:szCs w:val="19"/>
            <w:shd w:val="clear" w:color="auto" w:fill="FFFFFF"/>
          </w:rPr>
          <w:t>,</w:t>
        </w:r>
      </w:ins>
      <w:ins w:id="32" w:author="Microsoft Office User" w:date="2018-03-28T16:37:00Z">
        <w:r w:rsidR="00DD08E4">
          <w:rPr>
            <w:rFonts w:ascii="Arial" w:eastAsia="Times New Roman" w:hAnsi="Arial" w:cs="Arial"/>
            <w:color w:val="FF0000"/>
            <w:sz w:val="19"/>
            <w:szCs w:val="19"/>
            <w:shd w:val="clear" w:color="auto" w:fill="FFFFFF"/>
          </w:rPr>
          <w:t xml:space="preserve"> and similar to other studies in rodent models</w:t>
        </w:r>
      </w:ins>
      <w:ins w:id="33" w:author="Microsoft Office User" w:date="2018-03-28T16:39:00Z">
        <w:r w:rsidR="00DD08E4">
          <w:rPr>
            <w:rFonts w:ascii="Arial" w:eastAsia="Times New Roman" w:hAnsi="Arial" w:cs="Arial"/>
            <w:color w:val="FF0000"/>
            <w:sz w:val="19"/>
            <w:szCs w:val="19"/>
            <w:shd w:val="clear" w:color="auto" w:fill="FFFFFF"/>
          </w:rPr>
          <w:t xml:space="preserve"> </w:t>
        </w:r>
        <w:r w:rsidR="00DD08E4">
          <w:rPr>
            <w:rFonts w:ascii="Arial" w:eastAsia="Times New Roman" w:hAnsi="Arial" w:cs="Arial"/>
            <w:color w:val="FF0000"/>
            <w:sz w:val="19"/>
            <w:szCs w:val="19"/>
            <w:shd w:val="clear" w:color="auto" w:fill="FFFFFF"/>
          </w:rPr>
          <w:fldChar w:fldCharType="begin" w:fldLock="1"/>
        </w:r>
      </w:ins>
      <w:r w:rsidR="00DD08E4">
        <w:rPr>
          <w:rFonts w:ascii="Arial" w:eastAsia="Times New Roman" w:hAnsi="Arial" w:cs="Arial"/>
          <w:color w:val="FF0000"/>
          <w:sz w:val="19"/>
          <w:szCs w:val="19"/>
          <w:shd w:val="clear" w:color="auto" w:fill="FFFFFF"/>
        </w:rPr>
        <w:instrText>ADDIN CSL_CITATION { "citationItems" : [ { "id" : "ITEM-1", "itemData" : { "DOI" : "10.1210/en.2012-2114", "author" : [ { "dropping-particle" : "", "family" : "Beaudry", "given" : "Jacqueline L", "non-dropping-particle" : "", "parse-names" : false, "suffix" : "" }, { "dropping-particle" : "", "family" : "Anna", "given" : "M D", "non-dropping-particle" : "", "parse-names" : false, "suffix" : "" }, { "dropping-particle" : "", "family" : "Teich", "given" : "Trevor", "non-dropping-particle" : "", "parse-names" : false, "suffix" : "" }, { "dropping-particle" : "", "family" : "Tsushima", "given" : "Robert", "non-dropping-particle" : "", "parse-names" : false, "suffix" : "" }, { "dropping-particle" : "", "family" : "Riddell", "given" : "Michael C", "non-dropping-particle" : "", "parse-names" : false, "suffix" : "" } ], "id" : "ITEM-1", "issue" : "September", "issued" : { "date-parts" : [ [ "2013" ] ] }, "page" : "3197-3208", "title" : "Exogenous Glucocorticoids and a High-Fat Diet Cause Severe Hyperglycemia and Hyperinsulinemia and Sprague-Dawley Rats", "type" : "article-journal", "volume" : "154" }, "uris" : [ "http://www.mendeley.com/documents/?uuid=d482f80c-0d5e-47f2-bd78-0498abbc3d0d" ] } ], "mendeley" : { "formattedCitation" : "(10)", "plainTextFormattedCitation" : "(10)", "previouslyFormattedCitation" : "(10)" }, "properties" : {  }, "schema" : "https://github.com/citation-style-language/schema/raw/master/csl-citation.json" }</w:instrText>
      </w:r>
      <w:r w:rsidR="00DD08E4">
        <w:rPr>
          <w:rFonts w:ascii="Arial" w:eastAsia="Times New Roman" w:hAnsi="Arial" w:cs="Arial"/>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(10)</w:t>
      </w:r>
      <w:ins w:id="34" w:author="Microsoft Office User" w:date="2018-03-28T16:39:00Z">
        <w:r w:rsidR="00DD08E4">
          <w:rPr>
            <w:rFonts w:ascii="Arial" w:eastAsia="Times New Roman" w:hAnsi="Arial" w:cs="Arial"/>
            <w:color w:val="FF0000"/>
            <w:sz w:val="19"/>
            <w:szCs w:val="19"/>
            <w:shd w:val="clear" w:color="auto" w:fill="FFFFFF"/>
          </w:rPr>
          <w:fldChar w:fldCharType="end"/>
        </w:r>
      </w:ins>
      <w:r w:rsidR="006A4333">
        <w:rPr>
          <w:rFonts w:ascii="Arial" w:eastAsia="Times New Roman" w:hAnsi="Arial" w:cs="Arial"/>
          <w:color w:val="FF0000"/>
          <w:sz w:val="19"/>
          <w:szCs w:val="19"/>
          <w:shd w:val="clear" w:color="auto" w:fill="FFFFFF"/>
        </w:rPr>
        <w:t xml:space="preserve">. </w:t>
      </w:r>
      <w:r w:rsidR="00D93F77">
        <w:rPr>
          <w:rFonts w:ascii="Arial" w:eastAsia="Times New Roman" w:hAnsi="Arial" w:cs="Arial"/>
          <w:color w:val="FF0000"/>
          <w:sz w:val="19"/>
          <w:szCs w:val="19"/>
          <w:shd w:val="clear" w:color="auto" w:fill="FFFFFF"/>
        </w:rPr>
        <w:t>See revised discussion:</w:t>
      </w:r>
    </w:p>
    <w:p w14:paraId="4657C544" w14:textId="77777777" w:rsidR="003629DC" w:rsidRDefault="003629DC" w:rsidP="00DD20C6">
      <w:pPr>
        <w:rPr>
          <w:rFonts w:ascii="Arial" w:eastAsia="Times New Roman" w:hAnsi="Arial" w:cs="Arial"/>
          <w:color w:val="FF0000"/>
          <w:sz w:val="19"/>
          <w:szCs w:val="19"/>
          <w:shd w:val="clear" w:color="auto" w:fill="FFFFFF"/>
        </w:rPr>
      </w:pPr>
    </w:p>
    <w:p w14:paraId="30379C84" w14:textId="551FD2F3" w:rsidR="003629DC" w:rsidRPr="00750B5E" w:rsidRDefault="00ED6148" w:rsidP="00750B5E">
      <w:pPr>
        <w:ind w:left="64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The</w:t>
      </w:r>
      <w:r w:rsidR="00BF5714">
        <w:rPr>
          <w:rFonts w:ascii="Arial" w:eastAsia="Times New Roman" w:hAnsi="Arial" w:cs="Arial"/>
          <w:b/>
          <w:color w:val="FF0000"/>
          <w:sz w:val="19"/>
          <w:szCs w:val="19"/>
          <w:shd w:val="clear" w:color="auto" w:fill="FFFFFF"/>
        </w:rPr>
        <w:t xml:space="preserve"> dose </w:t>
      </w:r>
      <w:r>
        <w:rPr>
          <w:rFonts w:ascii="Arial" w:eastAsia="Times New Roman" w:hAnsi="Arial" w:cs="Arial"/>
          <w:b/>
          <w:color w:val="FF0000"/>
          <w:sz w:val="19"/>
          <w:szCs w:val="19"/>
          <w:shd w:val="clear" w:color="auto" w:fill="FFFFFF"/>
        </w:rPr>
        <w:t xml:space="preserve">of dexamethasone </w:t>
      </w:r>
      <w:r w:rsidR="00BF5714">
        <w:rPr>
          <w:rFonts w:ascii="Arial" w:eastAsia="Times New Roman" w:hAnsi="Arial" w:cs="Arial"/>
          <w:b/>
          <w:color w:val="FF0000"/>
          <w:sz w:val="19"/>
          <w:szCs w:val="19"/>
          <w:shd w:val="clear" w:color="auto" w:fill="FFFFFF"/>
        </w:rPr>
        <w:t xml:space="preserve">received was within the clinical range administered to human patients </w:t>
      </w:r>
      <w:r w:rsidR="00DA1055">
        <w:rPr>
          <w:rFonts w:ascii="Arial" w:eastAsia="Times New Roman" w:hAnsi="Arial" w:cs="Arial"/>
          <w:b/>
          <w:color w:val="FF0000"/>
          <w:sz w:val="19"/>
          <w:szCs w:val="19"/>
          <w:shd w:val="clear" w:color="auto" w:fill="FFFFFF"/>
        </w:rPr>
        <w:fldChar w:fldCharType="begin" w:fldLock="1"/>
      </w:r>
      <w:r w:rsidR="00DA1055">
        <w:rPr>
          <w:rFonts w:ascii="Arial" w:eastAsia="Times New Roman" w:hAnsi="Arial" w:cs="Arial"/>
          <w:b/>
          <w:color w:val="FF0000"/>
          <w:sz w:val="19"/>
          <w:szCs w:val="19"/>
          <w:shd w:val="clear" w:color="auto" w:fill="FFFFFF"/>
        </w:rPr>
        <w:instrText>ADDIN CSL_CITATION { "citationItems" : [ { "id" : "ITEM-1", "itemData" : { "author" : [ { "dropping-particle" : "", "family" : "Tyrrell", "given" : "J B", "non-dropping-particle" : "", "parse-names" : false, "suffix" : "" }, { "dropping-particle" : "", "family" : "Findling", "given" : "J W", "non-dropping-particle" : "", "parse-names" : false, "suffix" : "" }, { "dropping-particle" : "", "family" : "Aron", "given" : "D C", "non-dropping-particle" : "", "parse-names" : false, "suffix" : "" }, { "dropping-particle" : "", "family" : "Fitzgerald", "given" : "P A", "non-dropping-particle" : "", "parse-names" : false, "suffix" : "" }, { "dropping-particle" : "", "family" : "Forsham", "given" : "P H", "non-dropping-particle" : "", "parse-names" : false, "suffix" : "" } ], "container-title" : "Ann.Intern.Med.", "id" : "ITEM-1", "issued" : { "date-parts" : [ [ "1986" ] ] }, "page" : "180-186", "title" : "An overnight high-dose dexamethasone suppression test for rapid differential diagnosis of Cushing's syndrome", "type" : "article-journal", "volume" : "104" }, "uris" : [ "http://www.mendeley.com/documents/?uuid=324383be-a80a-4c14-937a-0c314e176db4" ] }, { "id" : "ITEM-2", "itemData" : { "DOI" : "10.1210/jc.2011-3350", "ISSN" : "0021-972X", "PMID" : "22466348", "abstract" : "Context: Cushing's syndrome (CS) is a disorder associated with significant morbidity and mortality due to prolonged exposure to high cortisol concentrations. Objective: Our objective was to evaluate the safety and efficacy of mifepristone, a glucocorticoid receptor antagonist, in endogenous CS. Design and Setting: We conducted a 24-wk multicenter, open-label trial after failed multimodality therapy at 14 U.S. academic medical centers and three private research centers. Participants: Participants included 50 adults with endogenous CS associated with type 2 diabetes mellitus/impaired glucose tolerance (C-DM) or a diagnosis of hypertension alone (C-HT). Intervention: Mifepristone was administered at doses of 300-1200 mg daily. Main Outcome Measures: We evaluated change in area under the curve for glucose on 2-h oral glucose test for C-DM and change in diastolic blood pressure from baseline to wk 24 for C-HT. Results: In the C-DM cohort, an area under the curve for glucose (AUCglucose) response was seen in 60...", "author" : [ { "dropping-particle" : "", "family" : "Fleseriu", "given" : "Maria", "non-dropping-particle" : "", "parse-names" : false, "suffix" : "" }, { "dropping-particle" : "", "family" : "Biller", "given" : "Beverly M. K.", "non-dropping-particle" : "", "parse-names" : false, "suffix" : "" }, { "dropping-particle" : "", "family" : "Findling", "given" : "James W.", "non-dropping-particle" : "", "parse-names" : false, "suffix" : "" }, { "dropping-particle" : "", "family" : "Molitch", "given" : "Mark E.", "non-dropping-particle" : "", "parse-names" : false, "suffix" : "" }, { "dropping-particle" : "", "family" : "Schteingart", "given" : "David E.", "non-dropping-particle" : "", "parse-names" : false, "suffix" : "" }, { "dropping-particle" : "", "family" : "Gross", "given" : "Coleman", "non-dropping-particle" : "", "parse-names" : false, "suffix" : "" }, { "dropping-particle" : "", "family" : "Auchus", "given" : "Richard", "non-dropping-particle" : "", "parse-names" : false, "suffix" : "" }, { "dropping-particle" : "", "family" : "Bailey", "given" : "Timothy", "non-dropping-particle" : "", "parse-names" : false, "suffix" : "" }, { "dropping-particle" : "", "family" : "Biller", "given" : "Beverly M. K.", "non-dropping-particle" : "", "parse-names" : false, "suffix" : "" }, { "dropping-particle" : "", "family" : "Carroll", "given" : "Ty", "non-dropping-particle" : "", "parse-names" : false, "suffix" : "" }, { "dropping-particle" : "", "family" : "Colleran", "given" : "Kathleen", "non-dropping-particle" : "", "parse-names" : false, "suffix" : "" }, { "dropping-particle" : "", "family" : "Fein", "given" : "Henry", "non-dropping-particle" : "", "parse-names" : false, "suffix" : "" }, { "dropping-particle" : "", "family" : "Findling", "given" : "James W.", "non-dropping-particle" : "", "parse-names" : false, "suffix" : "" }, { "dropping-particle" : "", "family" : "Fleseriu", "given" : "Maria", "non-dropping-particle" : "", "parse-names" : false, "suffix" : "" }, { "dropping-particle" : "", "family" : "Hamrahian", "given" : "Amir", "non-dropping-particle" : "", "parse-names" : false, "suffix" : "" }, { "dropping-particle" : "", "family" : "Katznelson", "given" : "Laurence", "non-dropping-particle" : "", "parse-names" : false, "suffix" : "" }, { "dropping-particle" : "", "family" : "Kerr", "given" : "Janice", "non-dropping-particle" : "", "parse-names" : false, "suffix" : "" }, { "dropping-particle" : "", "family" : "Kipnes", "given" : "Mark", "non-dropping-particle" : "", "parse-names" : false, "suffix" : "" }, { "dropping-particle" : "", "family" : "Kirschner", "given" : "Lawrence", "non-dropping-particle" : "", "parse-names" : false, "suffix" : "" }, { "dropping-particle" : "", "family" : "Koch", "given" : "Christian", "non-dropping-particle" : "", "parse-names" : false, "suffix" : "" }, { "dropping-particle" : "", "family" : "Lerman", "given" : "Sam", "non-dropping-particle" : "", "parse-names" : false, "suffix" : "" }, { "dropping-particle" : "", "family" : "Lyons", "given" : "Timothy", "non-dropping-particle" : "", "parse-names" : false, "suffix" : "" }, { "dropping-particle" : "", "family" : "McPhaul", "given" : "Michael", "non-dropping-particle" : "", "parse-names" : false, "suffix" : "" }, { "dropping-particle" : "", "family" : "Molitch", "given" : "Mark E.", "non-dropping-particle" : "", "parse-names" : false, "suffix" : "" }, { "dropping-particle" : "", "family" : "Schteingart", "given" : "David E.", "non-dropping-particle" : "", "parse-names" : false, "suffix" : "" }, { "dropping-particle" : "", "family" : "Vaughan", "given" : "T. Brooks", "non-dropping-particle" : "", "parse-names" : false, "suffix" : "" }, { "dropping-particle" : "", "family" : "Weiss", "given" : "Roy", "non-dropping-particle" : "", "parse-names" : false, "suffix" : "" } ], "container-title" : "The Journal of Clinical Endocrinology &amp; Metabolism", "id" : "ITEM-2", "issue" : "6", "issued" : { "date-parts" : [ [ "2012" ] ] }, "page" : "2039-2049", "title" : "Mifepristone, a Glucocorticoid Receptor Antagonist, Produces Clinical and Metabolic Benefits in Patients with Cushing's Syndrome", "type" : "article-journal", "volume" : "97" }, "uris" : [ "http://www.mendeley.com/documents/?uuid=7b0cdc47-68f2-422e-b925-ddcdbda4b2af" ] } ], "mendeley" : { "formattedCitation" : "(2,3)", "plainTextFormattedCitation" : "(2,3)", "previouslyFormattedCitation" : "(2,3)" }, "properties" : {  }, "schema" : "https://github.com/citation-style-language/schema/raw/master/csl-citation.json" }</w:instrText>
      </w:r>
      <w:r w:rsidR="00DA1055">
        <w:rPr>
          <w:rFonts w:ascii="Arial" w:eastAsia="Times New Roman" w:hAnsi="Arial" w:cs="Arial"/>
          <w:b/>
          <w:color w:val="FF0000"/>
          <w:sz w:val="19"/>
          <w:szCs w:val="19"/>
          <w:shd w:val="clear" w:color="auto" w:fill="FFFFFF"/>
        </w:rPr>
        <w:fldChar w:fldCharType="separate"/>
      </w:r>
      <w:r w:rsidR="00DA1055" w:rsidRPr="00DA1055">
        <w:rPr>
          <w:rFonts w:ascii="Arial" w:eastAsia="Times New Roman" w:hAnsi="Arial" w:cs="Arial"/>
          <w:noProof/>
          <w:color w:val="FF0000"/>
          <w:sz w:val="19"/>
          <w:szCs w:val="19"/>
          <w:shd w:val="clear" w:color="auto" w:fill="FFFFFF"/>
        </w:rPr>
        <w:t>(2,3)</w:t>
      </w:r>
      <w:r w:rsidR="00DA1055">
        <w:rPr>
          <w:rFonts w:ascii="Arial" w:eastAsia="Times New Roman" w:hAnsi="Arial" w:cs="Arial"/>
          <w:b/>
          <w:color w:val="FF0000"/>
          <w:sz w:val="19"/>
          <w:szCs w:val="19"/>
          <w:shd w:val="clear" w:color="auto" w:fill="FFFFFF"/>
        </w:rPr>
        <w:fldChar w:fldCharType="end"/>
      </w:r>
      <w:r w:rsidR="00956E69">
        <w:rPr>
          <w:rFonts w:ascii="Arial" w:eastAsia="Times New Roman" w:hAnsi="Arial" w:cs="Arial"/>
          <w:b/>
          <w:color w:val="FF0000"/>
          <w:sz w:val="19"/>
          <w:szCs w:val="19"/>
          <w:shd w:val="clear" w:color="auto" w:fill="FFFFFF"/>
        </w:rPr>
        <w:t>, corresponding to approximately 5 mg/day in an averaged sized human.</w:t>
      </w:r>
      <w:r w:rsidR="00DA1055">
        <w:rPr>
          <w:rFonts w:ascii="Arial" w:eastAsia="Times New Roman" w:hAnsi="Arial" w:cs="Arial"/>
          <w:b/>
          <w:color w:val="FF0000"/>
          <w:sz w:val="19"/>
          <w:szCs w:val="19"/>
          <w:shd w:val="clear" w:color="auto" w:fill="FFFFFF"/>
        </w:rPr>
        <w:t xml:space="preserve"> </w:t>
      </w:r>
      <w:r w:rsidR="00956E69">
        <w:rPr>
          <w:rFonts w:ascii="Arial" w:eastAsia="Times New Roman" w:hAnsi="Arial" w:cs="Arial"/>
          <w:b/>
          <w:color w:val="FF0000"/>
          <w:sz w:val="19"/>
          <w:szCs w:val="19"/>
          <w:shd w:val="clear" w:color="auto" w:fill="FFFFFF"/>
        </w:rPr>
        <w:t>C</w:t>
      </w:r>
      <w:r w:rsidR="00BF5714">
        <w:rPr>
          <w:rFonts w:ascii="Arial" w:eastAsia="Times New Roman" w:hAnsi="Arial" w:cs="Arial"/>
          <w:b/>
          <w:color w:val="FF0000"/>
          <w:sz w:val="19"/>
          <w:szCs w:val="19"/>
          <w:shd w:val="clear" w:color="auto" w:fill="FFFFFF"/>
        </w:rPr>
        <w:t xml:space="preserve">irculating concentrations </w:t>
      </w:r>
      <w:r w:rsidR="00956E69">
        <w:rPr>
          <w:rFonts w:ascii="Arial" w:eastAsia="Times New Roman" w:hAnsi="Arial" w:cs="Arial"/>
          <w:b/>
          <w:color w:val="FF0000"/>
          <w:sz w:val="19"/>
          <w:szCs w:val="19"/>
          <w:shd w:val="clear" w:color="auto" w:fill="FFFFFF"/>
        </w:rPr>
        <w:t xml:space="preserve">of dexamethasone </w:t>
      </w:r>
      <w:r w:rsidR="00BF5714">
        <w:rPr>
          <w:rFonts w:ascii="Arial" w:eastAsia="Times New Roman" w:hAnsi="Arial" w:cs="Arial"/>
          <w:b/>
          <w:color w:val="FF0000"/>
          <w:sz w:val="19"/>
          <w:szCs w:val="19"/>
          <w:shd w:val="clear" w:color="auto" w:fill="FFFFFF"/>
        </w:rPr>
        <w:t xml:space="preserve">were </w:t>
      </w:r>
      <w:r w:rsidR="0015217E">
        <w:rPr>
          <w:rFonts w:ascii="Arial" w:eastAsia="Times New Roman" w:hAnsi="Arial" w:cs="Arial"/>
          <w:b/>
          <w:color w:val="FF0000"/>
          <w:sz w:val="19"/>
          <w:szCs w:val="19"/>
          <w:shd w:val="clear" w:color="auto" w:fill="FFFFFF"/>
        </w:rPr>
        <w:t>similar to those observed</w:t>
      </w:r>
      <w:ins w:id="35" w:author="Microsoft Office User" w:date="2018-03-28T16:42:00Z">
        <w:r w:rsidR="00E64407">
          <w:rPr>
            <w:rFonts w:ascii="Arial" w:eastAsia="Times New Roman" w:hAnsi="Arial" w:cs="Arial"/>
            <w:b/>
            <w:color w:val="FF0000"/>
            <w:sz w:val="19"/>
            <w:szCs w:val="19"/>
            <w:shd w:val="clear" w:color="auto" w:fill="FFFFFF"/>
          </w:rPr>
          <w:t xml:space="preserve"> following </w:t>
        </w:r>
        <w:r w:rsidR="00E64407">
          <w:rPr>
            <w:rFonts w:ascii="Arial" w:eastAsia="Times New Roman" w:hAnsi="Arial" w:cs="Arial"/>
            <w:b/>
            <w:color w:val="FF0000"/>
            <w:sz w:val="19"/>
            <w:szCs w:val="19"/>
            <w:shd w:val="clear" w:color="auto" w:fill="FFFFFF"/>
          </w:rPr>
          <w:lastRenderedPageBreak/>
          <w:t xml:space="preserve">therapeutic doses of </w:t>
        </w:r>
      </w:ins>
      <w:ins w:id="36" w:author="Microsoft Office User" w:date="2018-03-28T16:43:00Z">
        <w:r w:rsidR="00E64407">
          <w:rPr>
            <w:rFonts w:ascii="Arial" w:eastAsia="Times New Roman" w:hAnsi="Arial" w:cs="Arial"/>
            <w:b/>
            <w:color w:val="FF0000"/>
            <w:sz w:val="19"/>
            <w:szCs w:val="19"/>
            <w:shd w:val="clear" w:color="auto" w:fill="FFFFFF"/>
          </w:rPr>
          <w:t>glucocorticoids</w:t>
        </w:r>
      </w:ins>
      <w:ins w:id="37" w:author="Microsoft Office User" w:date="2018-03-28T16:42:00Z">
        <w:r w:rsidR="00E64407">
          <w:rPr>
            <w:rFonts w:ascii="Arial" w:eastAsia="Times New Roman" w:hAnsi="Arial" w:cs="Arial"/>
            <w:b/>
            <w:color w:val="FF0000"/>
            <w:sz w:val="19"/>
            <w:szCs w:val="19"/>
            <w:shd w:val="clear" w:color="auto" w:fill="FFFFFF"/>
          </w:rPr>
          <w:t xml:space="preserve"> </w:t>
        </w:r>
      </w:ins>
      <w:ins w:id="38" w:author="Microsoft Office User" w:date="2018-03-28T16:43:00Z">
        <w:r w:rsidR="00E64407">
          <w:rPr>
            <w:rFonts w:ascii="Arial" w:eastAsia="Times New Roman" w:hAnsi="Arial" w:cs="Arial"/>
            <w:color w:val="FF0000"/>
            <w:sz w:val="19"/>
            <w:szCs w:val="19"/>
            <w:shd w:val="clear" w:color="auto" w:fill="FFFFFF"/>
          </w:rPr>
          <w:fldChar w:fldCharType="begin" w:fldLock="1"/>
        </w:r>
        <w:r w:rsidR="00E64407">
          <w:rPr>
            <w:rFonts w:ascii="Arial" w:eastAsia="Times New Roman" w:hAnsi="Arial" w:cs="Arial"/>
            <w:color w:val="FF0000"/>
            <w:sz w:val="19"/>
            <w:szCs w:val="19"/>
            <w:shd w:val="clear" w:color="auto" w:fill="FFFFFF"/>
          </w:rPr>
          <w:instrText>ADDIN CSL_CITATION { "citationItems" : [ { "id" : "ITEM-1", "itemData" : { "author" : [ { "dropping-particle" : "", "family" : "Ballard PL, Granberg P", "given" : "Ballard RA", "non-dropping-particle" : "", "parse-names" : false, "suffix" : "" } ], "container-title" : "J Clin Invest", "id" : "ITEM-1", "issue" : "1", "issued" : { "date-parts" : [ [ "1975" ] ] }, "page" : "1548-1554", "title" : "Glucocorticoid level in maternal and cord serum after perinatal betamethasone therapy to prevent respiratory distress syndrome.", "type" : "article-journal", "volume" : "56" }, "uris" : [ "http://www.mendeley.com/documents/?uuid=cf26e30d-bd86-4af8-b21b-14aa23fd86f2" ] }, { "id" : "ITEM-2", "itemData" : { "DOI" : "10.1016/S0022-3476(80)80204-6", "ISBN" : "0022-3476 (Print)\\r0022-3476 (Linking)", "ISSN" : "00223476", "PMID" : "7411310", "abstract" : "We examined the influence of fetal sex on the occurrence of respiratory distress syndrome in premature infants after maternal treatment with betamethasone. Among treated infants of 1,251 to 1,750 gm birth weight, the incidence of RDS was 40.9% in 22 males and 7.1% (P=0.03) in 14 females. Cord serum levels of betamethasone were similar for infants of both sexes, and there was no sex difference in suppression of serum cortisol, dehydroepiandrosterone sulfate, and growth hormone after treatment. These findings suggest that prenatal corticosteroid therapy is less effective in male infants than in female infants. This effect is not due to a difference in transfer or metabolism of betamethasone, nor is it reflected in the responsiveness of the fetal hypothalamic-pituitary-adrenal axis to synthetic glucocorticoid. \u00a9 1980 The C. V. Mosby Company.", "author" : [ { "dropping-particle" : "", "family" : "Ballard", "given" : "Philip L.", "non-dropping-particle" : "", "parse-names" : false, "suffix" : "" }, { "dropping-particle" : "", "family" : "Ballard", "given" : "Roberta A.", "non-dropping-particle" : "", "parse-names" : false, "suffix" : "" }, { "dropping-particle" : "", "family" : "Granberg", "given" : "J. Patricia", "non-dropping-particle" : "", "parse-names" : false, "suffix" : "" }, { "dropping-particle" : "", "family" : "Sniderman", "given" : "Susan", "non-dropping-particle" : "", "parse-names" : false, "suffix" : "" }, { "dropping-particle" : "", "family" : "Gluckman", "given" : "Peter D.", "non-dropping-particle" : "", "parse-names" : false, "suffix" : "" }, { "dropping-particle" : "", "family" : "Kaplan", "given" : "Selna L.", "non-dropping-particle" : "", "parse-names" : false, "suffix" : "" }, { "dropping-particle" : "", "family" : "Grumbach", "given" : "Melvin M.", "non-dropping-particle" : "", "parse-names" : false, "suffix" : "" } ], "container-title" : "The Journal of Pediatrics", "id" : "ITEM-2", "issue" : "3", "issued" : { "date-parts" : [ [ "1980" ] ] }, "page" : "451-454", "title" : "Fetal sex and prenatal betamethasone therapy", "type" : "article-journal", "volume" : "97" }, "uris" : [ "http://www.mendeley.com/documents/?uuid=00f6b50e-b13b-4312-8f1c-5260f0c4fddf" ] }, { "id" : "ITEM-3", "itemData" : { "DOI" : "10.1016/S0002-9394(98)00003-8", "ISSN" : "00029394", "PMID" : "9625551", "abstract" : "PURPOSE: To determine the dexamethasone concentration in vitreous and serum of patients after oral administration of dexamethasone and to compare the results with the concentrations in vitreous and serum found in a previous study with peribulbar injection of 5 mg dexamethasone disodiumphosphate. METHODS: In a prospective study, 54 patients who were scheduled for vitrectomy received 7.5 mg dexamethasone orally at varied time intervals before surgery. A vitreous sample was taken from each patient and serum samples were collected at multiple time points from 32 out of 54 patients. Dexamethasone concentrations were measured by radioimmunoassay. RESULTS: Dexamethasone concentrations in serum ranged from 2.5 to 98.1 ng/ml (median, 61.6 ng/ml) between 1 and 3 hours after oral administration of 7.5 mg dexamethasone. Serum concentrations after peribulbar injection of 5 mg dexamethasone disodiumphosphate (containing 3.75 mg dexamethasone) were lower by a factor of 1.5. Concentrations in vitreous ranged from 1.7 to 23.4 ng/ml (median, 5.2 ng/ml) between 4 and 10 hours after oral administration. After peribulbar injection of 5 mg dexamethasone disodiumphosphate, the intravitreal concentrations were 3.9 times higher. CONCLUSIONS: An oral dose of 7.5 mg dexamethasone resulted in an intravitreal corticosteroid concentration with an anti-inflammatory potency that is clearly above physiological level. This concentration, however, is several times lower than is the intravitreal concentration after a peribulbar injection of 5 mg dexamethasone disodiumphosphate, although the two routes of administration resulted in nearly equal dexamethasone concentrations in serum. The higher intravitreal concentration after peribulbar injection is probably caused by diffusion from the serum and additional transscleral diffusion.", "author" : [ { "dropping-particle" : "", "family" : "Weijtens", "given" : "Olga", "non-dropping-particle" : "", "parse-names" : false, "suffix" : "" }, { "dropping-particle" : "", "family" : "Schoemaker", "given" : "Rik C.", "non-dropping-particle" : "", "parse-names" : false, "suffix" : "" }, { "dropping-particle" : "", "family" : "Cohen", "given" : "Adam F.", "non-dropping-particle" : "", "parse-names" : false, "suffix" : "" }, { "dropping-particle" : "", "family" : "Romijn", "given" : "Fred P.h.t.m.", "non-dropping-particle" : "", "parse-names" : false, "suffix" : "" }, { "dropping-particle" : "", "family" : "Lentjes", "given" : "Eef G.w.m.", "non-dropping-particle" : "", "parse-names" : false, "suffix" : "" }, { "dropping-particle" : "", "family" : "Rooij", "given" : "Jeroen", "non-dropping-particle" : "Van", "parse-names" : false, "suffix" : "" }, { "dropping-particle" : "", "family" : "Meurs", "given" : "Jan C.", "non-dropping-particle" : "Van", "parse-names" : false, "suffix" : "" } ], "container-title" : "American Journal of Ophthalmology", "id" : "ITEM-3", "issue" : "5", "issued" : { "date-parts" : [ [ "1998" ] ] }, "page" : "673-679", "title" : "Dexamethasone concentration in vitreous and serum after oral administration", "type" : "article-journal", "volume" : "125" }, "uris" : [ "http://www.mendeley.com/documents/?uuid=b3072c44-3995-41ae-a8f0-2bb7eeefa55f" ] } ], "mendeley" : { "formattedCitation" : "(5\u20137)", "plainTextFormattedCitation" : "(5\u20137)", "previouslyFormattedCitation" : "(5\u20137)" }, "properties" : {  }, "schema" : "https://github.com/citation-style-language/schema/raw/master/csl-citation.json" }</w:instrText>
        </w:r>
        <w:r w:rsidR="00E64407">
          <w:rPr>
            <w:rFonts w:ascii="Arial" w:eastAsia="Times New Roman" w:hAnsi="Arial" w:cs="Arial"/>
            <w:color w:val="FF0000"/>
            <w:sz w:val="19"/>
            <w:szCs w:val="19"/>
            <w:shd w:val="clear" w:color="auto" w:fill="FFFFFF"/>
          </w:rPr>
          <w:fldChar w:fldCharType="separate"/>
        </w:r>
        <w:r w:rsidR="00E64407" w:rsidRPr="00DD08E4">
          <w:rPr>
            <w:rFonts w:ascii="Arial" w:eastAsia="Times New Roman" w:hAnsi="Arial" w:cs="Arial"/>
            <w:noProof/>
            <w:color w:val="FF0000"/>
            <w:sz w:val="19"/>
            <w:szCs w:val="19"/>
            <w:shd w:val="clear" w:color="auto" w:fill="FFFFFF"/>
          </w:rPr>
          <w:t>(5–7)</w:t>
        </w:r>
        <w:r w:rsidR="00E64407">
          <w:rPr>
            <w:rFonts w:ascii="Arial" w:eastAsia="Times New Roman" w:hAnsi="Arial" w:cs="Arial"/>
            <w:color w:val="FF0000"/>
            <w:sz w:val="19"/>
            <w:szCs w:val="19"/>
            <w:shd w:val="clear" w:color="auto" w:fill="FFFFFF"/>
          </w:rPr>
          <w:fldChar w:fldCharType="end"/>
        </w:r>
        <w:r w:rsidR="00E64407">
          <w:rPr>
            <w:rFonts w:ascii="Arial" w:eastAsia="Times New Roman" w:hAnsi="Arial" w:cs="Arial"/>
            <w:color w:val="FF0000"/>
            <w:sz w:val="19"/>
            <w:szCs w:val="19"/>
            <w:shd w:val="clear" w:color="auto" w:fill="FFFFFF"/>
          </w:rPr>
          <w:t xml:space="preserve"> and </w:t>
        </w:r>
      </w:ins>
      <w:r w:rsidR="0015217E">
        <w:rPr>
          <w:rFonts w:ascii="Arial" w:eastAsia="Times New Roman" w:hAnsi="Arial" w:cs="Arial"/>
          <w:b/>
          <w:color w:val="FF0000"/>
          <w:sz w:val="19"/>
          <w:szCs w:val="19"/>
          <w:shd w:val="clear" w:color="auto" w:fill="FFFFFF"/>
        </w:rPr>
        <w:t xml:space="preserve">in Cushing’s </w:t>
      </w:r>
      <w:ins w:id="39" w:author="Microsoft Office User" w:date="2018-03-28T15:19:00Z">
        <w:r w:rsidR="00DF7718">
          <w:rPr>
            <w:rFonts w:ascii="Arial" w:eastAsia="Times New Roman" w:hAnsi="Arial" w:cs="Arial"/>
            <w:b/>
            <w:color w:val="FF0000"/>
            <w:sz w:val="19"/>
            <w:szCs w:val="19"/>
            <w:shd w:val="clear" w:color="auto" w:fill="FFFFFF"/>
          </w:rPr>
          <w:t>s</w:t>
        </w:r>
      </w:ins>
      <w:r w:rsidR="0015217E">
        <w:rPr>
          <w:rFonts w:ascii="Arial" w:eastAsia="Times New Roman" w:hAnsi="Arial" w:cs="Arial"/>
          <w:b/>
          <w:color w:val="FF0000"/>
          <w:sz w:val="19"/>
          <w:szCs w:val="19"/>
          <w:shd w:val="clear" w:color="auto" w:fill="FFFFFF"/>
        </w:rPr>
        <w:t xml:space="preserve">yndrome patients </w:t>
      </w:r>
      <w:r w:rsidR="0015217E">
        <w:rPr>
          <w:rFonts w:ascii="Arial" w:eastAsia="Times New Roman" w:hAnsi="Arial" w:cs="Arial"/>
          <w:b/>
          <w:color w:val="FF0000"/>
          <w:sz w:val="19"/>
          <w:szCs w:val="19"/>
          <w:shd w:val="clear" w:color="auto" w:fill="FFFFFF"/>
        </w:rPr>
        <w:fldChar w:fldCharType="begin" w:fldLock="1"/>
      </w:r>
      <w:r w:rsidR="00DD08E4">
        <w:rPr>
          <w:rFonts w:ascii="Arial" w:eastAsia="Times New Roman" w:hAnsi="Arial" w:cs="Arial"/>
          <w:b/>
          <w:color w:val="FF0000"/>
          <w:sz w:val="19"/>
          <w:szCs w:val="19"/>
          <w:shd w:val="clear" w:color="auto" w:fill="FFFFFF"/>
        </w:rPr>
        <w:instrText>ADDIN CSL_CITATION { "citationItems" : [ { "id" : "ITEM-1", "itemData" : { "DOI" : "10.1210/jc.2005-2143", "ISSN" : "0021972X", "PMID" : "16670165", "abstract" : "CONTEXT: The low-dose dexamethasone suppression test (LDDST) is widely used in confirming a diagnosis of Cushing's syndrome. CRH administration at the end of an LDDST has been reported to improve the diagnostic accuracy of this test. OBJECTIVE: Our objective was to assess whether CRH administration after a standard LDDST (LDDST-CRH test) improves diagnostic accuracy in Cushing's syndrome. DESIGN, SETTING, AND PARTICIPANTS: Thirty-six individuals with a clinical suspicion of Cushing's syndrome each completed a standard LDDST and an LDDST-CRH test at Hammersmith Hospitals NHS Trust, London. The LDDST involved administration of 0.5 mg oral dexamethasone given 6-hourly for 48 h. Serum cortisol was measured 6 h after the last dose of dexamethasone, with a value of 50 nmol/liter or below excluding Cushing's syndrome. Immediately after this, the LDDST-CRH test commenced with administration of a ninth dose of 0.5 mg dexamethasone. Exactly 2 h later, 100 mug human-sequence CRH was administered. Serum cortisol was measured 15 min after the CRH injection, with a value of less than 38 nmol/liter also excluding Cushing's syndrome. MAIN OUTCOME MEASURE: Diagnosis or exclusion of Cushing's syndrome was the main outcome measure. RESULTS: Twelve subjects were diagnosed with Cushing's syndrome (eight Cushing's disease and four primary adrenal). The sensitivity of the LDDST in diagnosing Cushing's syndrome was 100%, with a specificity of 88%. In contrast, although the sensitivity of the LDDST-CRH test was also 100%, specificity was reduced at 67%. These results give a positive predictive value of 80% for the LDDST and 60% for the LDDST-CRH test. CONCLUSION: This small study suggests that the addition of CRH to the LDDST does not improve the diagnostic accuracy of the standard LDDST in Cushing's syndrome.", "author" : [ { "dropping-particle" : "", "family" : "Martin", "given" : "N. M.", "non-dropping-particle" : "", "parse-names" : false, "suffix" : "" }, { "dropping-particle" : "", "family" : "Dhillo", "given" : "W. S.", "non-dropping-particle" : "", "parse-names" : false, "suffix" : "" }, { "dropping-particle" : "", "family" : "Banerjee", "given" : "A.", "non-dropping-particle" : "", "parse-names" : false, "suffix" : "" }, { "dropping-particle" : "", "family" : "Abdulali", "given" : "A.", "non-dropping-particle" : "", "parse-names" : false, "suffix" : "" }, { "dropping-particle" : "", "family" : "Jayasena", "given" : "C. N.", "non-dropping-particle" : "", "parse-names" : false, "suffix" : "" }, { "dropping-particle" : "", "family" : "Donaldson", "given" : "M.", "non-dropping-particle" : "", "parse-names" : false, "suffix" : "" }, { "dropping-particle" : "", "family" : "Todd", "given" : "J. F.", "non-dropping-particle" : "", "parse-names" : false, "suffix" : "" }, { "dropping-particle" : "", "family" : "Meeran", "given" : "K.", "non-dropping-particle" : "", "parse-names" : false, "suffix" : "" } ], "container-title" : "Journal of Clinical Endocrinology and Metabolism", "id" : "ITEM-1", "issue" : "7", "issued" : { "date-parts" : [ [ "2006" ] ] }, "page" : "2582-2586", "title" : "Comparison of the dexamethasone-suppressed corticotropin-releasing hormone test and low-dose dexamethasone suppression test in the diagnosis of cushing's syndrome", "type" : "article-journal", "volume" : "91" }, "uris" : [ "http://www.mendeley.com/documents/?uuid=48681bc9-4d35-4893-9b02-3f3c0aac7b04" ] }, { "id" : "ITEM-2", "itemData" : { "DOI" : "10.1210/jcem.83.4.4733", "ISSN" : "0021-972X", "PMID" : "9543134", "author" : [ { "dropping-particle" : "", "family" : "Papanicolaou", "given" : "Dimitris A", "non-dropping-particle" : "", "parse-names" : false, "suffix" : "" }, { "dropping-particle" : "", "family" : "Yanovski", "given" : "Jack A", "non-dropping-particle" : "", "parse-names" : false, "suffix" : "" }, { "dropping-particle" : "", "family" : "Cutler", "given" : "Gordon B", "non-dropping-particle" : "", "parse-names" : false, "suffix" : "" }, { "dropping-particle" : "", "family" : "Chrousos", "given" : "George P", "non-dropping-particle" : "", "parse-names" : false, "suffix" : "" }, { "dropping-particle" : "", "family" : "Nieman", "given" : "Lynnette K", "non-dropping-particle" : "", "parse-names" : false, "suffix" : "" } ], "container-title" : "Endocrinology And Metabolism", "id" : "ITEM-2", "issue" : "4", "issued" : { "date-parts" : [ [ "2009" ] ] }, "page" : "1163-1167", "title" : "Distinguishes Cushing \u2019 s Syndrome from Pseudo-Cushing", "type" : "article-journal", "volume" : "83" }, "uris" : [ "http://www.mendeley.com/documents/?uuid=9e444657-02d1-4ec2-be7d-239a6e5dc9f4" ] } ], "mendeley" : { "formattedCitation" : "(8,9)", "plainTextFormattedCitation" : "(8,9)", "previouslyFormattedCitation" : "(8,9)" }, "properties" : {  }, "schema" : "https://github.com/citation-style-language/schema/raw/master/csl-citation.json" }</w:instrText>
      </w:r>
      <w:r w:rsidR="0015217E">
        <w:rPr>
          <w:rFonts w:ascii="Arial" w:eastAsia="Times New Roman" w:hAnsi="Arial" w:cs="Arial"/>
          <w:b/>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(8,9)</w:t>
      </w:r>
      <w:r w:rsidR="0015217E">
        <w:rPr>
          <w:rFonts w:ascii="Arial" w:eastAsia="Times New Roman" w:hAnsi="Arial" w:cs="Arial"/>
          <w:b/>
          <w:color w:val="FF0000"/>
          <w:sz w:val="19"/>
          <w:szCs w:val="19"/>
          <w:shd w:val="clear" w:color="auto" w:fill="FFFFFF"/>
        </w:rPr>
        <w:fldChar w:fldCharType="end"/>
      </w:r>
      <w:r w:rsidR="0015217E">
        <w:rPr>
          <w:rFonts w:ascii="Arial" w:eastAsia="Times New Roman" w:hAnsi="Arial" w:cs="Arial"/>
          <w:b/>
          <w:color w:val="FF0000"/>
          <w:sz w:val="19"/>
          <w:szCs w:val="19"/>
          <w:shd w:val="clear" w:color="auto" w:fill="FFFFFF"/>
        </w:rPr>
        <w:t xml:space="preserve"> even after accounting for dexamethasone’s high</w:t>
      </w:r>
      <w:r w:rsidR="00956E69">
        <w:rPr>
          <w:rFonts w:ascii="Arial" w:eastAsia="Times New Roman" w:hAnsi="Arial" w:cs="Arial"/>
          <w:b/>
          <w:color w:val="FF0000"/>
          <w:sz w:val="19"/>
          <w:szCs w:val="19"/>
          <w:shd w:val="clear" w:color="auto" w:fill="FFFFFF"/>
        </w:rPr>
        <w:t>er</w:t>
      </w:r>
      <w:r w:rsidR="0015217E">
        <w:rPr>
          <w:rFonts w:ascii="Arial" w:eastAsia="Times New Roman" w:hAnsi="Arial" w:cs="Arial"/>
          <w:b/>
          <w:color w:val="FF0000"/>
          <w:sz w:val="19"/>
          <w:szCs w:val="19"/>
          <w:shd w:val="clear" w:color="auto" w:fill="FFFFFF"/>
        </w:rPr>
        <w:t xml:space="preserve"> potency</w:t>
      </w:r>
      <w:ins w:id="40" w:author="Microsoft Office User" w:date="2018-03-28T16:44:00Z">
        <w:r w:rsidR="00E64407">
          <w:rPr>
            <w:rFonts w:ascii="Arial" w:eastAsia="Times New Roman" w:hAnsi="Arial" w:cs="Arial"/>
            <w:b/>
            <w:color w:val="FF0000"/>
            <w:sz w:val="19"/>
            <w:szCs w:val="19"/>
            <w:shd w:val="clear" w:color="auto" w:fill="FFFFFF"/>
          </w:rPr>
          <w:t xml:space="preserve">, and similar to </w:t>
        </w:r>
        <w:r w:rsidR="00D745BB">
          <w:rPr>
            <w:rFonts w:ascii="Arial" w:eastAsia="Times New Roman" w:hAnsi="Arial" w:cs="Arial"/>
            <w:b/>
            <w:color w:val="FF0000"/>
            <w:sz w:val="19"/>
            <w:szCs w:val="19"/>
            <w:shd w:val="clear" w:color="auto" w:fill="FFFFFF"/>
          </w:rPr>
          <w:t xml:space="preserve">other studies investigating glucocorticoid-induced metabolic effects in rodent models </w:t>
        </w:r>
      </w:ins>
      <w:ins w:id="41" w:author="Microsoft Office User" w:date="2018-03-28T16:45:00Z">
        <w:r w:rsidR="00D745BB">
          <w:rPr>
            <w:rFonts w:ascii="Arial" w:eastAsia="Times New Roman" w:hAnsi="Arial" w:cs="Arial"/>
            <w:color w:val="FF0000"/>
            <w:sz w:val="19"/>
            <w:szCs w:val="19"/>
            <w:shd w:val="clear" w:color="auto" w:fill="FFFFFF"/>
          </w:rPr>
          <w:fldChar w:fldCharType="begin" w:fldLock="1"/>
        </w:r>
        <w:r w:rsidR="00D745BB">
          <w:rPr>
            <w:rFonts w:ascii="Arial" w:eastAsia="Times New Roman" w:hAnsi="Arial" w:cs="Arial"/>
            <w:color w:val="FF0000"/>
            <w:sz w:val="19"/>
            <w:szCs w:val="19"/>
            <w:shd w:val="clear" w:color="auto" w:fill="FFFFFF"/>
          </w:rPr>
          <w:instrText>ADDIN CSL_CITATION { "citationItems" : [ { "id" : "ITEM-1", "itemData" : { "DOI" : "10.1210/en.2012-2114", "author" : [ { "dropping-particle" : "", "family" : "Beaudry", "given" : "Jacqueline L", "non-dropping-particle" : "", "parse-names" : false, "suffix" : "" }, { "dropping-particle" : "", "family" : "Anna", "given" : "M D", "non-dropping-particle" : "", "parse-names" : false, "suffix" : "" }, { "dropping-particle" : "", "family" : "Teich", "given" : "Trevor", "non-dropping-particle" : "", "parse-names" : false, "suffix" : "" }, { "dropping-particle" : "", "family" : "Tsushima", "given" : "Robert", "non-dropping-particle" : "", "parse-names" : false, "suffix" : "" }, { "dropping-particle" : "", "family" : "Riddell", "given" : "Michael C", "non-dropping-particle" : "", "parse-names" : false, "suffix" : "" } ], "id" : "ITEM-1", "issue" : "September", "issued" : { "date-parts" : [ [ "2013" ] ] }, "page" : "3197-3208", "title" : "Exogenous Glucocorticoids and a High-Fat Diet Cause Severe Hyperglycemia and Hyperinsulinemia and Sprague-Dawley Rats", "type" : "article-journal", "volume" : "154" }, "uris" : [ "http://www.mendeley.com/documents/?uuid=d482f80c-0d5e-47f2-bd78-0498abbc3d0d" ] } ], "mendeley" : { "formattedCitation" : "(10)", "plainTextFormattedCitation" : "(10)", "previouslyFormattedCitation" : "(10)" }, "properties" : {  }, "schema" : "https://github.com/citation-style-language/schema/raw/master/csl-citation.json" }</w:instrText>
        </w:r>
        <w:r w:rsidR="00D745BB">
          <w:rPr>
            <w:rFonts w:ascii="Arial" w:eastAsia="Times New Roman" w:hAnsi="Arial" w:cs="Arial"/>
            <w:color w:val="FF0000"/>
            <w:sz w:val="19"/>
            <w:szCs w:val="19"/>
            <w:shd w:val="clear" w:color="auto" w:fill="FFFFFF"/>
          </w:rPr>
          <w:fldChar w:fldCharType="separate"/>
        </w:r>
        <w:r w:rsidR="00D745BB" w:rsidRPr="00DD08E4">
          <w:rPr>
            <w:rFonts w:ascii="Arial" w:eastAsia="Times New Roman" w:hAnsi="Arial" w:cs="Arial"/>
            <w:noProof/>
            <w:color w:val="FF0000"/>
            <w:sz w:val="19"/>
            <w:szCs w:val="19"/>
            <w:shd w:val="clear" w:color="auto" w:fill="FFFFFF"/>
          </w:rPr>
          <w:t>(10)</w:t>
        </w:r>
        <w:r w:rsidR="00D745BB">
          <w:rPr>
            <w:rFonts w:ascii="Arial" w:eastAsia="Times New Roman" w:hAnsi="Arial" w:cs="Arial"/>
            <w:color w:val="FF0000"/>
            <w:sz w:val="19"/>
            <w:szCs w:val="19"/>
            <w:shd w:val="clear" w:color="auto" w:fill="FFFFFF"/>
          </w:rPr>
          <w:fldChar w:fldCharType="end"/>
        </w:r>
      </w:ins>
      <w:r w:rsidR="0015217E">
        <w:rPr>
          <w:rFonts w:ascii="Arial" w:eastAsia="Times New Roman" w:hAnsi="Arial" w:cs="Arial"/>
          <w:b/>
          <w:color w:val="FF0000"/>
          <w:sz w:val="19"/>
          <w:szCs w:val="19"/>
          <w:shd w:val="clear" w:color="auto" w:fill="FFFFFF"/>
        </w:rPr>
        <w:t xml:space="preserve">. </w:t>
      </w:r>
    </w:p>
    <w:p w14:paraId="45C4669B" w14:textId="77777777" w:rsidR="00F8420F" w:rsidRDefault="00F8420F" w:rsidP="00DD20C6">
      <w:pPr>
        <w:rPr>
          <w:rFonts w:ascii="Arial" w:eastAsia="Times New Roman" w:hAnsi="Arial" w:cs="Arial"/>
          <w:color w:val="FF0000"/>
          <w:sz w:val="19"/>
          <w:szCs w:val="19"/>
          <w:shd w:val="clear" w:color="auto" w:fill="FFFFFF"/>
        </w:rPr>
      </w:pPr>
    </w:p>
    <w:p w14:paraId="3627F3DD" w14:textId="324C4590" w:rsidR="008B31DB" w:rsidRDefault="00DD20C6" w:rsidP="00DD20C6">
      <w:pPr>
        <w:rPr>
          <w:rFonts w:ascii="Arial" w:eastAsia="Times New Roman" w:hAnsi="Arial" w:cs="Arial"/>
          <w:color w:val="222222"/>
          <w:sz w:val="19"/>
          <w:szCs w:val="19"/>
          <w:shd w:val="clear" w:color="auto" w:fill="FFFFFF"/>
        </w:rPr>
      </w:pPr>
      <w:r w:rsidRPr="00DD20C6">
        <w:rPr>
          <w:rFonts w:ascii="Arial" w:eastAsia="Times New Roman" w:hAnsi="Arial" w:cs="Arial"/>
          <w:color w:val="222222"/>
          <w:sz w:val="19"/>
          <w:szCs w:val="19"/>
        </w:rPr>
        <w:br/>
      </w:r>
      <w:r w:rsidRPr="00DD20C6">
        <w:rPr>
          <w:rFonts w:ascii="Arial" w:eastAsia="Times New Roman" w:hAnsi="Arial" w:cs="Arial"/>
          <w:color w:val="222222"/>
          <w:sz w:val="19"/>
          <w:szCs w:val="19"/>
          <w:shd w:val="clear" w:color="auto" w:fill="FFFFFF"/>
        </w:rPr>
        <w:t>2) What is the novelty of this study?</w:t>
      </w:r>
    </w:p>
    <w:p w14:paraId="1D9EA8B5" w14:textId="77777777" w:rsidR="008B31DB" w:rsidRDefault="008B31DB" w:rsidP="00DD20C6">
      <w:pPr>
        <w:rPr>
          <w:rFonts w:ascii="Arial" w:eastAsia="Times New Roman" w:hAnsi="Arial" w:cs="Arial"/>
          <w:color w:val="222222"/>
          <w:sz w:val="19"/>
          <w:szCs w:val="19"/>
          <w:shd w:val="clear" w:color="auto" w:fill="FFFFFF"/>
        </w:rPr>
      </w:pPr>
    </w:p>
    <w:p w14:paraId="4D253A5B" w14:textId="5B348396" w:rsidR="008B31DB" w:rsidRDefault="00790FFF" w:rsidP="008B31DB">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T</w:t>
      </w:r>
      <w:r w:rsidR="00787C40">
        <w:rPr>
          <w:rFonts w:ascii="Arial" w:eastAsia="Times New Roman" w:hAnsi="Arial" w:cs="Arial"/>
          <w:color w:val="FF0000"/>
          <w:sz w:val="19"/>
          <w:szCs w:val="19"/>
          <w:shd w:val="clear" w:color="auto" w:fill="FFFFFF"/>
        </w:rPr>
        <w:t xml:space="preserve">o our knowledge this is the first paper to investigate chronically elevated glucocorticoids in the context of </w:t>
      </w:r>
      <w:r w:rsidR="005847DE">
        <w:rPr>
          <w:rFonts w:ascii="Arial" w:eastAsia="Times New Roman" w:hAnsi="Arial" w:cs="Arial"/>
          <w:color w:val="FF0000"/>
          <w:sz w:val="19"/>
          <w:szCs w:val="19"/>
          <w:shd w:val="clear" w:color="auto" w:fill="FFFFFF"/>
        </w:rPr>
        <w:t xml:space="preserve">pre-existing </w:t>
      </w:r>
      <w:r w:rsidR="00787C40">
        <w:rPr>
          <w:rFonts w:ascii="Arial" w:eastAsia="Times New Roman" w:hAnsi="Arial" w:cs="Arial"/>
          <w:color w:val="FF0000"/>
          <w:sz w:val="19"/>
          <w:szCs w:val="19"/>
          <w:shd w:val="clear" w:color="auto" w:fill="FFFFFF"/>
        </w:rPr>
        <w:t>obesity an</w:t>
      </w:r>
      <w:r w:rsidR="00FC1E39">
        <w:rPr>
          <w:rFonts w:ascii="Arial" w:eastAsia="Times New Roman" w:hAnsi="Arial" w:cs="Arial"/>
          <w:color w:val="FF0000"/>
          <w:sz w:val="19"/>
          <w:szCs w:val="19"/>
          <w:shd w:val="clear" w:color="auto" w:fill="FFFFFF"/>
        </w:rPr>
        <w:t>d compare to the lean phenotype</w:t>
      </w:r>
      <w:r w:rsidR="00787C40">
        <w:rPr>
          <w:rFonts w:ascii="Arial" w:eastAsia="Times New Roman" w:hAnsi="Arial" w:cs="Arial"/>
          <w:color w:val="FF0000"/>
          <w:sz w:val="19"/>
          <w:szCs w:val="19"/>
          <w:shd w:val="clear" w:color="auto" w:fill="FFFFFF"/>
        </w:rPr>
        <w:t xml:space="preserve">. </w:t>
      </w:r>
      <w:r w:rsidR="00240721">
        <w:rPr>
          <w:rFonts w:ascii="Arial" w:eastAsia="Times New Roman" w:hAnsi="Arial" w:cs="Arial"/>
          <w:color w:val="FF0000"/>
          <w:sz w:val="19"/>
          <w:szCs w:val="19"/>
          <w:shd w:val="clear" w:color="auto" w:fill="FFFFFF"/>
        </w:rPr>
        <w:t xml:space="preserve">We show that obesity results in a more dramatic phenotype, including increased insulin resistance and lipolysis, as well as metabolic disturbances not noticed in lean mice given dexamethasone, such as excess hepatic lipid accumulation and pronounced fasting hyperglycemia. </w:t>
      </w:r>
      <w:r w:rsidR="00D10AB5">
        <w:rPr>
          <w:rFonts w:ascii="Arial" w:eastAsia="Times New Roman" w:hAnsi="Arial" w:cs="Arial"/>
          <w:color w:val="FF0000"/>
          <w:sz w:val="19"/>
          <w:szCs w:val="19"/>
          <w:shd w:val="clear" w:color="auto" w:fill="FFFFFF"/>
        </w:rPr>
        <w:t>Additionally, we</w:t>
      </w:r>
      <w:r w:rsidR="00787C40">
        <w:rPr>
          <w:rFonts w:ascii="Arial" w:eastAsia="Times New Roman" w:hAnsi="Arial" w:cs="Arial"/>
          <w:color w:val="FF0000"/>
          <w:sz w:val="19"/>
          <w:szCs w:val="19"/>
          <w:shd w:val="clear" w:color="auto" w:fill="FFFFFF"/>
        </w:rPr>
        <w:t xml:space="preserve"> provide</w:t>
      </w:r>
      <w:r w:rsidR="005847DE">
        <w:rPr>
          <w:rFonts w:ascii="Arial" w:eastAsia="Times New Roman" w:hAnsi="Arial" w:cs="Arial"/>
          <w:color w:val="FF0000"/>
          <w:sz w:val="19"/>
          <w:szCs w:val="19"/>
          <w:shd w:val="clear" w:color="auto" w:fill="FFFFFF"/>
        </w:rPr>
        <w:t xml:space="preserve"> glucose</w:t>
      </w:r>
      <w:r w:rsidR="00787C40">
        <w:rPr>
          <w:rFonts w:ascii="Arial" w:eastAsia="Times New Roman" w:hAnsi="Arial" w:cs="Arial"/>
          <w:color w:val="FF0000"/>
          <w:sz w:val="19"/>
          <w:szCs w:val="19"/>
          <w:shd w:val="clear" w:color="auto" w:fill="FFFFFF"/>
        </w:rPr>
        <w:t xml:space="preserve"> clamp data that illustrate the </w:t>
      </w:r>
      <w:r w:rsidR="00826316">
        <w:rPr>
          <w:rFonts w:ascii="Arial" w:eastAsia="Times New Roman" w:hAnsi="Arial" w:cs="Arial"/>
          <w:color w:val="FF0000"/>
          <w:sz w:val="19"/>
          <w:szCs w:val="19"/>
          <w:shd w:val="clear" w:color="auto" w:fill="FFFFFF"/>
        </w:rPr>
        <w:t>main attributing factor to</w:t>
      </w:r>
      <w:r w:rsidR="00787C40">
        <w:rPr>
          <w:rFonts w:ascii="Arial" w:eastAsia="Times New Roman" w:hAnsi="Arial" w:cs="Arial"/>
          <w:color w:val="FF0000"/>
          <w:sz w:val="19"/>
          <w:szCs w:val="19"/>
          <w:shd w:val="clear" w:color="auto" w:fill="FFFFFF"/>
        </w:rPr>
        <w:t xml:space="preserve"> the hyperglycemia and insulin resistance </w:t>
      </w:r>
      <w:r w:rsidR="00826316">
        <w:rPr>
          <w:rFonts w:ascii="Arial" w:eastAsia="Times New Roman" w:hAnsi="Arial" w:cs="Arial"/>
          <w:color w:val="FF0000"/>
          <w:sz w:val="19"/>
          <w:szCs w:val="19"/>
          <w:shd w:val="clear" w:color="auto" w:fill="FFFFFF"/>
        </w:rPr>
        <w:t>in obese, dexamethasone-treated mice</w:t>
      </w:r>
      <w:r w:rsidR="005847DE">
        <w:rPr>
          <w:rFonts w:ascii="Arial" w:eastAsia="Times New Roman" w:hAnsi="Arial" w:cs="Arial"/>
          <w:color w:val="FF0000"/>
          <w:sz w:val="19"/>
          <w:szCs w:val="19"/>
          <w:shd w:val="clear" w:color="auto" w:fill="FFFFFF"/>
        </w:rPr>
        <w:t xml:space="preserve"> is hepatic glucose production</w:t>
      </w:r>
      <w:r w:rsidR="00826316">
        <w:rPr>
          <w:rFonts w:ascii="Arial" w:eastAsia="Times New Roman" w:hAnsi="Arial" w:cs="Arial"/>
          <w:color w:val="FF0000"/>
          <w:sz w:val="19"/>
          <w:szCs w:val="19"/>
          <w:shd w:val="clear" w:color="auto" w:fill="FFFFFF"/>
        </w:rPr>
        <w:t>.</w:t>
      </w:r>
      <w:r w:rsidR="00D10AB5">
        <w:rPr>
          <w:rFonts w:ascii="Arial" w:eastAsia="Times New Roman" w:hAnsi="Arial" w:cs="Arial"/>
          <w:color w:val="FF0000"/>
          <w:sz w:val="19"/>
          <w:szCs w:val="19"/>
          <w:shd w:val="clear" w:color="auto" w:fill="FFFFFF"/>
        </w:rPr>
        <w:t xml:space="preserve"> </w:t>
      </w:r>
      <w:r w:rsidR="00D22E27">
        <w:rPr>
          <w:rFonts w:ascii="Arial" w:eastAsia="Times New Roman" w:hAnsi="Arial" w:cs="Arial"/>
          <w:color w:val="FF0000"/>
          <w:sz w:val="19"/>
          <w:szCs w:val="19"/>
          <w:shd w:val="clear" w:color="auto" w:fill="FFFFFF"/>
        </w:rPr>
        <w:t>We</w:t>
      </w:r>
      <w:r w:rsidR="00D10AB5">
        <w:rPr>
          <w:rFonts w:ascii="Arial" w:eastAsia="Times New Roman" w:hAnsi="Arial" w:cs="Arial"/>
          <w:color w:val="FF0000"/>
          <w:sz w:val="19"/>
          <w:szCs w:val="19"/>
          <w:shd w:val="clear" w:color="auto" w:fill="FFFFFF"/>
        </w:rPr>
        <w:t xml:space="preserve"> show that lipolysis </w:t>
      </w:r>
      <w:ins w:id="42" w:author="Microsoft Office User" w:date="2018-03-28T15:20:00Z">
        <w:r w:rsidR="002F1C12">
          <w:rPr>
            <w:rFonts w:ascii="Arial" w:eastAsia="Times New Roman" w:hAnsi="Arial" w:cs="Arial"/>
            <w:color w:val="FF0000"/>
            <w:sz w:val="19"/>
            <w:szCs w:val="19"/>
            <w:shd w:val="clear" w:color="auto" w:fill="FFFFFF"/>
          </w:rPr>
          <w:t>corresponds to</w:t>
        </w:r>
      </w:ins>
      <w:r w:rsidR="00D10AB5">
        <w:rPr>
          <w:rFonts w:ascii="Arial" w:eastAsia="Times New Roman" w:hAnsi="Arial" w:cs="Arial"/>
          <w:color w:val="FF0000"/>
          <w:sz w:val="19"/>
          <w:szCs w:val="19"/>
          <w:shd w:val="clear" w:color="auto" w:fill="FFFFFF"/>
        </w:rPr>
        <w:t xml:space="preserve"> the </w:t>
      </w:r>
      <w:r w:rsidR="004E667A">
        <w:rPr>
          <w:rFonts w:ascii="Arial" w:eastAsia="Times New Roman" w:hAnsi="Arial" w:cs="Arial"/>
          <w:color w:val="FF0000"/>
          <w:sz w:val="19"/>
          <w:szCs w:val="19"/>
          <w:shd w:val="clear" w:color="auto" w:fill="FFFFFF"/>
        </w:rPr>
        <w:t xml:space="preserve">increased </w:t>
      </w:r>
      <w:r w:rsidR="00D10AB5">
        <w:rPr>
          <w:rFonts w:ascii="Arial" w:eastAsia="Times New Roman" w:hAnsi="Arial" w:cs="Arial"/>
          <w:color w:val="FF0000"/>
          <w:sz w:val="19"/>
          <w:szCs w:val="19"/>
          <w:shd w:val="clear" w:color="auto" w:fill="FFFFFF"/>
        </w:rPr>
        <w:t>metabolic perturbations both at the physiological and molecular level (elevated ATGL transcripts and protein expression)</w:t>
      </w:r>
      <w:r w:rsidR="004E667A">
        <w:rPr>
          <w:rFonts w:ascii="Arial" w:eastAsia="Times New Roman" w:hAnsi="Arial" w:cs="Arial"/>
          <w:color w:val="FF0000"/>
          <w:sz w:val="19"/>
          <w:szCs w:val="19"/>
          <w:shd w:val="clear" w:color="auto" w:fill="FFFFFF"/>
        </w:rPr>
        <w:t>; more</w:t>
      </w:r>
      <w:r w:rsidR="00C93F90">
        <w:rPr>
          <w:rFonts w:ascii="Arial" w:eastAsia="Times New Roman" w:hAnsi="Arial" w:cs="Arial"/>
          <w:color w:val="FF0000"/>
          <w:sz w:val="19"/>
          <w:szCs w:val="19"/>
          <w:shd w:val="clear" w:color="auto" w:fill="FFFFFF"/>
        </w:rPr>
        <w:t xml:space="preserve">over, </w:t>
      </w:r>
      <w:r w:rsidR="004E667A">
        <w:rPr>
          <w:rFonts w:ascii="Arial" w:eastAsia="Times New Roman" w:hAnsi="Arial" w:cs="Arial"/>
          <w:color w:val="FF0000"/>
          <w:sz w:val="19"/>
          <w:szCs w:val="19"/>
          <w:shd w:val="clear" w:color="auto" w:fill="FFFFFF"/>
        </w:rPr>
        <w:t>obese dexamethasone-treated mice have reduced suppression of lipolysis in the presence of insulin when compared to obese controls</w:t>
      </w:r>
      <w:r w:rsidR="00D10AB5">
        <w:rPr>
          <w:rFonts w:ascii="Arial" w:eastAsia="Times New Roman" w:hAnsi="Arial" w:cs="Arial"/>
          <w:color w:val="FF0000"/>
          <w:sz w:val="19"/>
          <w:szCs w:val="19"/>
          <w:shd w:val="clear" w:color="auto" w:fill="FFFFFF"/>
        </w:rPr>
        <w:t>.</w:t>
      </w:r>
      <w:r w:rsidR="005847DE">
        <w:rPr>
          <w:rFonts w:ascii="Arial" w:eastAsia="Times New Roman" w:hAnsi="Arial" w:cs="Arial"/>
          <w:color w:val="FF0000"/>
          <w:sz w:val="19"/>
          <w:szCs w:val="19"/>
          <w:shd w:val="clear" w:color="auto" w:fill="FFFFFF"/>
        </w:rPr>
        <w:t xml:space="preserve">  While these data agree with some published studies, we believe that these are valuable data to the research community. </w:t>
      </w:r>
      <w:r w:rsidR="00D22E27">
        <w:rPr>
          <w:rFonts w:ascii="Arial" w:eastAsia="Times New Roman" w:hAnsi="Arial" w:cs="Arial"/>
          <w:color w:val="FF0000"/>
          <w:sz w:val="19"/>
          <w:szCs w:val="19"/>
          <w:shd w:val="clear" w:color="auto" w:fill="FFFFFF"/>
        </w:rPr>
        <w:t xml:space="preserve">To expand on our molecular data, we </w:t>
      </w:r>
      <w:r w:rsidR="005847DE">
        <w:rPr>
          <w:rFonts w:ascii="Arial" w:eastAsia="Times New Roman" w:hAnsi="Arial" w:cs="Arial"/>
          <w:color w:val="FF0000"/>
          <w:sz w:val="19"/>
          <w:szCs w:val="19"/>
          <w:shd w:val="clear" w:color="auto" w:fill="FFFFFF"/>
        </w:rPr>
        <w:t>have also added new data in this revision addressing the role of HSL in obese, dexamethasone treated animals.  As can be seen in the new Supplementary Figure 2, HSL phosphorylation on PKA sites is attenuated</w:t>
      </w:r>
      <w:r w:rsidR="00735916">
        <w:rPr>
          <w:rFonts w:ascii="Arial" w:eastAsia="Times New Roman" w:hAnsi="Arial" w:cs="Arial"/>
          <w:color w:val="FF0000"/>
          <w:sz w:val="19"/>
          <w:szCs w:val="19"/>
          <w:shd w:val="clear" w:color="auto" w:fill="FFFFFF"/>
        </w:rPr>
        <w:t xml:space="preserve"> in obese animals</w:t>
      </w:r>
      <w:r w:rsidR="005847DE">
        <w:rPr>
          <w:rFonts w:ascii="Arial" w:eastAsia="Times New Roman" w:hAnsi="Arial" w:cs="Arial"/>
          <w:color w:val="FF0000"/>
          <w:sz w:val="19"/>
          <w:szCs w:val="19"/>
          <w:shd w:val="clear" w:color="auto" w:fill="FFFFFF"/>
        </w:rPr>
        <w:t>.  This is described in the revised results section:</w:t>
      </w:r>
    </w:p>
    <w:p w14:paraId="67E5956D" w14:textId="77777777" w:rsidR="005847DE" w:rsidRDefault="005847DE" w:rsidP="008B31DB">
      <w:pPr>
        <w:rPr>
          <w:rFonts w:ascii="Arial" w:eastAsia="Times New Roman" w:hAnsi="Arial" w:cs="Arial"/>
          <w:color w:val="FF0000"/>
          <w:sz w:val="19"/>
          <w:szCs w:val="19"/>
          <w:shd w:val="clear" w:color="auto" w:fill="FFFFFF"/>
        </w:rPr>
      </w:pPr>
    </w:p>
    <w:p w14:paraId="76FBE37B" w14:textId="6C3800FC" w:rsidR="007F626B" w:rsidRPr="00750B5E" w:rsidRDefault="007F626B" w:rsidP="00750B5E">
      <w:pPr>
        <w:ind w:left="72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 xml:space="preserve">There were no significant </w:t>
      </w:r>
      <w:r w:rsidR="00E527E2">
        <w:rPr>
          <w:rFonts w:ascii="Arial" w:eastAsia="Times New Roman" w:hAnsi="Arial" w:cs="Arial"/>
          <w:b/>
          <w:color w:val="FF0000"/>
          <w:sz w:val="19"/>
          <w:szCs w:val="19"/>
          <w:shd w:val="clear" w:color="auto" w:fill="FFFFFF"/>
        </w:rPr>
        <w:t>increases</w:t>
      </w:r>
      <w:r>
        <w:rPr>
          <w:rFonts w:ascii="Arial" w:eastAsia="Times New Roman" w:hAnsi="Arial" w:cs="Arial"/>
          <w:b/>
          <w:color w:val="FF0000"/>
          <w:sz w:val="19"/>
          <w:szCs w:val="19"/>
          <w:shd w:val="clear" w:color="auto" w:fill="FFFFFF"/>
        </w:rPr>
        <w:t xml:space="preserve"> observed in HSL </w:t>
      </w:r>
      <w:ins w:id="43" w:author="Microsoft Office User" w:date="2018-03-28T15:21:00Z">
        <w:r w:rsidR="004829E8">
          <w:rPr>
            <w:rFonts w:ascii="Arial" w:eastAsia="Times New Roman" w:hAnsi="Arial" w:cs="Arial"/>
            <w:b/>
            <w:color w:val="FF0000"/>
            <w:sz w:val="19"/>
            <w:szCs w:val="19"/>
            <w:shd w:val="clear" w:color="auto" w:fill="FFFFFF"/>
          </w:rPr>
          <w:t xml:space="preserve">levels </w:t>
        </w:r>
      </w:ins>
      <w:r>
        <w:rPr>
          <w:rFonts w:ascii="Arial" w:eastAsia="Times New Roman" w:hAnsi="Arial" w:cs="Arial"/>
          <w:b/>
          <w:color w:val="FF0000"/>
          <w:sz w:val="19"/>
          <w:szCs w:val="19"/>
          <w:shd w:val="clear" w:color="auto" w:fill="FFFFFF"/>
        </w:rPr>
        <w:t xml:space="preserve">or phosphorylation </w:t>
      </w:r>
      <w:r w:rsidR="00E527E2">
        <w:rPr>
          <w:rFonts w:ascii="Arial" w:eastAsia="Times New Roman" w:hAnsi="Arial" w:cs="Arial"/>
          <w:b/>
          <w:color w:val="FF0000"/>
          <w:sz w:val="19"/>
          <w:szCs w:val="19"/>
          <w:shd w:val="clear" w:color="auto" w:fill="FFFFFF"/>
        </w:rPr>
        <w:t>that might explain enhanced lipolysis in the obese, dexamethasone treated mice</w:t>
      </w:r>
      <w:r w:rsidR="00C00B9F">
        <w:rPr>
          <w:rFonts w:ascii="Arial" w:eastAsia="Times New Roman" w:hAnsi="Arial" w:cs="Arial"/>
          <w:b/>
          <w:color w:val="FF0000"/>
          <w:sz w:val="19"/>
          <w:szCs w:val="19"/>
          <w:shd w:val="clear" w:color="auto" w:fill="FFFFFF"/>
        </w:rPr>
        <w:t xml:space="preserve"> (Supplementary Figure </w:t>
      </w:r>
      <w:ins w:id="44" w:author="Microsoft Office User" w:date="2018-03-26T20:02:00Z">
        <w:r w:rsidR="0077278E">
          <w:rPr>
            <w:rFonts w:ascii="Arial" w:eastAsia="Times New Roman" w:hAnsi="Arial" w:cs="Arial"/>
            <w:b/>
            <w:color w:val="FF0000"/>
            <w:sz w:val="19"/>
            <w:szCs w:val="19"/>
            <w:shd w:val="clear" w:color="auto" w:fill="FFFFFF"/>
          </w:rPr>
          <w:t>2</w:t>
        </w:r>
      </w:ins>
      <w:r w:rsidR="00EC55C5">
        <w:rPr>
          <w:rFonts w:ascii="Arial" w:eastAsia="Times New Roman" w:hAnsi="Arial" w:cs="Arial"/>
          <w:b/>
          <w:color w:val="FF0000"/>
          <w:sz w:val="19"/>
          <w:szCs w:val="19"/>
          <w:shd w:val="clear" w:color="auto" w:fill="FFFFFF"/>
        </w:rPr>
        <w:t>A-B</w:t>
      </w:r>
      <w:r w:rsidR="00C00B9F">
        <w:rPr>
          <w:rFonts w:ascii="Arial" w:eastAsia="Times New Roman" w:hAnsi="Arial" w:cs="Arial"/>
          <w:b/>
          <w:color w:val="FF0000"/>
          <w:sz w:val="19"/>
          <w:szCs w:val="19"/>
          <w:shd w:val="clear" w:color="auto" w:fill="FFFFFF"/>
        </w:rPr>
        <w:t>)</w:t>
      </w:r>
      <w:r>
        <w:rPr>
          <w:rFonts w:ascii="Arial" w:eastAsia="Times New Roman" w:hAnsi="Arial" w:cs="Arial"/>
          <w:b/>
          <w:color w:val="FF0000"/>
          <w:sz w:val="19"/>
          <w:szCs w:val="19"/>
          <w:shd w:val="clear" w:color="auto" w:fill="FFFFFF"/>
        </w:rPr>
        <w:t xml:space="preserve">. </w:t>
      </w:r>
      <w:r w:rsidR="00E527E2">
        <w:rPr>
          <w:rFonts w:ascii="Arial" w:eastAsia="Times New Roman" w:hAnsi="Arial" w:cs="Arial"/>
          <w:b/>
          <w:color w:val="FF0000"/>
          <w:sz w:val="19"/>
          <w:szCs w:val="19"/>
          <w:shd w:val="clear" w:color="auto" w:fill="FFFFFF"/>
        </w:rPr>
        <w:t>In fact</w:t>
      </w:r>
      <w:r>
        <w:rPr>
          <w:rFonts w:ascii="Arial" w:eastAsia="Times New Roman" w:hAnsi="Arial" w:cs="Arial"/>
          <w:b/>
          <w:color w:val="FF0000"/>
          <w:sz w:val="19"/>
          <w:szCs w:val="19"/>
          <w:shd w:val="clear" w:color="auto" w:fill="FFFFFF"/>
        </w:rPr>
        <w:t xml:space="preserve">, phosphorylation of PKA sites on HSL tended to be lower in obese mice when compared to lean, as has been </w:t>
      </w:r>
      <w:r w:rsidR="00E527E2">
        <w:rPr>
          <w:rFonts w:ascii="Arial" w:eastAsia="Times New Roman" w:hAnsi="Arial" w:cs="Arial"/>
          <w:b/>
          <w:color w:val="FF0000"/>
          <w:sz w:val="19"/>
          <w:szCs w:val="19"/>
          <w:shd w:val="clear" w:color="auto" w:fill="FFFFFF"/>
        </w:rPr>
        <w:t>reported</w:t>
      </w:r>
      <w:r>
        <w:rPr>
          <w:rFonts w:ascii="Arial" w:eastAsia="Times New Roman" w:hAnsi="Arial" w:cs="Arial"/>
          <w:b/>
          <w:color w:val="FF0000"/>
          <w:sz w:val="19"/>
          <w:szCs w:val="19"/>
          <w:shd w:val="clear" w:color="auto" w:fill="FFFFFF"/>
        </w:rPr>
        <w:t xml:space="preserve"> previously </w:t>
      </w:r>
      <w:r>
        <w:rPr>
          <w:rFonts w:ascii="Arial" w:eastAsia="Times New Roman" w:hAnsi="Arial" w:cs="Arial"/>
          <w:b/>
          <w:color w:val="FF0000"/>
          <w:sz w:val="19"/>
          <w:szCs w:val="19"/>
          <w:shd w:val="clear" w:color="auto" w:fill="FFFFFF"/>
        </w:rPr>
        <w:fldChar w:fldCharType="begin" w:fldLock="1"/>
      </w:r>
      <w:r w:rsidR="00DD08E4">
        <w:rPr>
          <w:rFonts w:ascii="Arial" w:eastAsia="Times New Roman" w:hAnsi="Arial" w:cs="Arial"/>
          <w:b/>
          <w:color w:val="FF0000"/>
          <w:sz w:val="19"/>
          <w:szCs w:val="19"/>
          <w:shd w:val="clear" w:color="auto" w:fill="FFFFFF"/>
        </w:rPr>
        <w:instrText>ADDIN CSL_CITATION { "citationItems" : [ { "id" : "ITEM-1", "itemData" : { "DOI" : "10.1152/ajpcell.00547.2009", "ISBN" : "1522-1563 (Electronic)\\r0363-6143 (Linking)", "ISSN" : "0363-6143, 1522-1563", "PMID" : "20107043", "abstract" : "This study investigated the molecular mechanisms by which a high-fat diet (HFD) dysregulates lipolysis and lipid metabolism in mouse epididymal (visceral, VC) and inguinal (subcutaneous, SC) adipocytes. Eight-weeks of HFD feeding increased adipose triglyceride lipase (ATGL) content and comparative gene identification-58 (CGI-58) expression, whereas hormone-sensitive lipase (HSL) phosphorylation and perilipin content were severely reduced. Adipocytes from HFD mice elicited increased basal but blunted epinephrine-stimulated lipolysis and increased diacylglycerol content in both fat depots. Consistent with impaired adrenergic receptor signaling, HFD also increased adipose-specific phospholipase A2 expression in both fat depots. Inhibition of E-prostanoid 3 receptor increased basal lipolysis in control adipocytes but failed to acutely alter the effects of HFD on lipolysis in both fat depots. In HFD visceral adipocytes, activation of adenylyl cyclases by forskolin increased HSL phosphorylation and surpassed the lipolytic response of control cells. However, in HFD subcutaneous adipocytes, forskolin induced lipolysis without detectable HSL phosphorylation, suggesting activation of an alternative lipase in response to HFD-induced suppression of HSL in VC and SC adipocytes. HFD also powerfully inhibited basal, epinephrine-, and forskolin-induced AMP kinase (AMPK) activation as well peroxisome proliferator-activated receptor gamma coactivator-1\u03b1 expression, citrate synthase activity, and palmitate oxidation in both fat depots. In summary, novel evidence is provided that defective adrenergic receptor signaling combined with upregulation of ATGL and suppression of HSL and AMPK signaling mediate HFD-induced alterations in lipolysis and lipid utilization in VC and SC adipocytes, which may play an important role in defective lipid mobilization and metabolism seen in diet-induced obesity.", "author" : [ { "dropping-particle" : "", "family" : "Gaidhu", "given" : "Mandeep P.", "non-dropping-particle" : "", "parse-names" : false, "suffix" : "" }, { "dropping-particle" : "", "family" : "Anthony", "given" : "Nicole M.", "non-dropping-particle" : "", "parse-names" : false, "suffix" : "" }, { "dropping-particle" : "", "family" : "Patel", "given" : "Prital", "non-dropping-particle" : "", "parse-names" : false, "suffix" : "" }, { "dropping-particle" : "", "family" : "Hawke", "given" : "Thomas J.", "non-dropping-particle" : "", "parse-names" : false, "suffix" : "" }, { "dropping-particle" : "", "family" : "Ceddia", "given" : "Rolando B.", "non-dropping-particle" : "", "parse-names" : false, "suffix" : "" } ], "container-title" : "American Journal of Physiology - Cell Physiology", "id" : "ITEM-1", "issue" : "4", "issued" : { "date-parts" : [ [ "2010" ] ] }, "page" : "C961-C971", "title" : "Dysregulation of lipolysis and lipid metabolism in visceral and subcutaneous adipocytes by high-fat diet: role of ATGL, HSL, and AMPK", "type" : "article-journal", "volume" : "298" }, "uris" : [ "http://www.mendeley.com/documents/?uuid=826b6c12-6fce-492d-90b4-f620a81cf48d" ] } ], "mendeley" : { "formattedCitation" : "(11)", "plainTextFormattedCitation" : "(11)", "previouslyFormattedCitation" : "(11)" }, "properties" : {  }, "schema" : "https://github.com/citation-style-language/schema/raw/master/csl-citation.json" }</w:instrText>
      </w:r>
      <w:r>
        <w:rPr>
          <w:rFonts w:ascii="Arial" w:eastAsia="Times New Roman" w:hAnsi="Arial" w:cs="Arial"/>
          <w:b/>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(11)</w:t>
      </w:r>
      <w:r>
        <w:rPr>
          <w:rFonts w:ascii="Arial" w:eastAsia="Times New Roman" w:hAnsi="Arial" w:cs="Arial"/>
          <w:b/>
          <w:color w:val="FF0000"/>
          <w:sz w:val="19"/>
          <w:szCs w:val="19"/>
          <w:shd w:val="clear" w:color="auto" w:fill="FFFFFF"/>
        </w:rPr>
        <w:fldChar w:fldCharType="end"/>
      </w:r>
      <w:r>
        <w:rPr>
          <w:rFonts w:ascii="Arial" w:eastAsia="Times New Roman" w:hAnsi="Arial" w:cs="Arial"/>
          <w:b/>
          <w:color w:val="FF0000"/>
          <w:sz w:val="19"/>
          <w:szCs w:val="19"/>
          <w:shd w:val="clear" w:color="auto" w:fill="FFFFFF"/>
        </w:rPr>
        <w:t>.</w:t>
      </w:r>
    </w:p>
    <w:p w14:paraId="075665F7" w14:textId="77777777" w:rsidR="005847DE" w:rsidRDefault="005847DE" w:rsidP="008B31DB">
      <w:pPr>
        <w:rPr>
          <w:rFonts w:ascii="Arial" w:eastAsia="Times New Roman" w:hAnsi="Arial" w:cs="Arial"/>
          <w:color w:val="FF0000"/>
          <w:sz w:val="19"/>
          <w:szCs w:val="19"/>
          <w:shd w:val="clear" w:color="auto" w:fill="FFFFFF"/>
        </w:rPr>
      </w:pPr>
    </w:p>
    <w:p w14:paraId="18927519" w14:textId="0F284DFB" w:rsidR="005847DE" w:rsidRDefault="005847DE" w:rsidP="008B31DB">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And mentioned in the discussion in terms of the molecular links between glucocorticoids and lipolysis:</w:t>
      </w:r>
    </w:p>
    <w:p w14:paraId="24F96870" w14:textId="77777777" w:rsidR="005847DE" w:rsidRDefault="005847DE" w:rsidP="008B31DB">
      <w:pPr>
        <w:rPr>
          <w:rFonts w:ascii="Arial" w:eastAsia="Times New Roman" w:hAnsi="Arial" w:cs="Arial"/>
          <w:color w:val="FF0000"/>
          <w:sz w:val="19"/>
          <w:szCs w:val="19"/>
          <w:shd w:val="clear" w:color="auto" w:fill="FFFFFF"/>
        </w:rPr>
      </w:pPr>
    </w:p>
    <w:p w14:paraId="18445FFE" w14:textId="40720734" w:rsidR="005847DE" w:rsidRPr="00750B5E" w:rsidRDefault="00307878" w:rsidP="00750B5E">
      <w:pPr>
        <w:ind w:left="720"/>
        <w:rPr>
          <w:rFonts w:ascii="Arial" w:eastAsia="Times New Roman" w:hAnsi="Arial" w:cs="Arial"/>
          <w:b/>
          <w:color w:val="FF0000"/>
          <w:sz w:val="19"/>
          <w:szCs w:val="19"/>
          <w:shd w:val="clear" w:color="auto" w:fill="FFFFFF"/>
        </w:rPr>
      </w:pPr>
      <w:del w:id="45" w:author="Microsoft Office User" w:date="2018-03-28T17:29:00Z">
        <w:r w:rsidDel="00944FB9">
          <w:rPr>
            <w:rFonts w:ascii="Arial" w:eastAsia="Times New Roman" w:hAnsi="Arial" w:cs="Arial"/>
            <w:b/>
            <w:color w:val="FF0000"/>
            <w:sz w:val="19"/>
            <w:szCs w:val="19"/>
            <w:shd w:val="clear" w:color="auto" w:fill="FFFFFF"/>
          </w:rPr>
          <w:delText>We did not find any</w:delText>
        </w:r>
      </w:del>
      <w:ins w:id="46" w:author="Microsoft Office User" w:date="2018-03-28T17:29:00Z">
        <w:r w:rsidR="00944FB9">
          <w:rPr>
            <w:rFonts w:ascii="Arial" w:eastAsia="Times New Roman" w:hAnsi="Arial" w:cs="Arial"/>
            <w:b/>
            <w:color w:val="FF0000"/>
            <w:sz w:val="19"/>
            <w:szCs w:val="19"/>
            <w:shd w:val="clear" w:color="auto" w:fill="FFFFFF"/>
          </w:rPr>
          <w:t>There were no</w:t>
        </w:r>
      </w:ins>
      <w:r>
        <w:rPr>
          <w:rFonts w:ascii="Arial" w:eastAsia="Times New Roman" w:hAnsi="Arial" w:cs="Arial"/>
          <w:b/>
          <w:color w:val="FF0000"/>
          <w:sz w:val="19"/>
          <w:szCs w:val="19"/>
          <w:shd w:val="clear" w:color="auto" w:fill="FFFFFF"/>
        </w:rPr>
        <w:t xml:space="preserve"> significant differences in</w:t>
      </w:r>
      <w:r w:rsidR="00DD11DD">
        <w:rPr>
          <w:rFonts w:ascii="Arial" w:eastAsia="Times New Roman" w:hAnsi="Arial" w:cs="Arial"/>
          <w:b/>
          <w:color w:val="FF0000"/>
          <w:sz w:val="19"/>
          <w:szCs w:val="19"/>
          <w:shd w:val="clear" w:color="auto" w:fill="FFFFFF"/>
        </w:rPr>
        <w:t xml:space="preserve"> the effects of</w:t>
      </w:r>
      <w:r>
        <w:rPr>
          <w:rFonts w:ascii="Arial" w:eastAsia="Times New Roman" w:hAnsi="Arial" w:cs="Arial"/>
          <w:b/>
          <w:color w:val="FF0000"/>
          <w:sz w:val="19"/>
          <w:szCs w:val="19"/>
          <w:shd w:val="clear" w:color="auto" w:fill="FFFFFF"/>
        </w:rPr>
        <w:t xml:space="preserve"> diet or treatment on HSL phosphorylation. Interestingly, obesity and dexamethasone treatment appeared to slightly decrease HSL phosphorylation</w:t>
      </w:r>
      <w:r w:rsidR="00EC55C5">
        <w:rPr>
          <w:rFonts w:ascii="Arial" w:eastAsia="Times New Roman" w:hAnsi="Arial" w:cs="Arial"/>
          <w:b/>
          <w:color w:val="FF0000"/>
          <w:sz w:val="19"/>
          <w:szCs w:val="19"/>
          <w:shd w:val="clear" w:color="auto" w:fill="FFFFFF"/>
        </w:rPr>
        <w:t xml:space="preserve">, consistent with previous reports </w:t>
      </w:r>
      <w:r w:rsidR="00EC55C5" w:rsidRPr="00A868EF">
        <w:rPr>
          <w:rFonts w:ascii="Arial" w:eastAsia="Times New Roman" w:hAnsi="Arial" w:cs="Arial"/>
          <w:b/>
          <w:color w:val="FF0000"/>
          <w:sz w:val="19"/>
          <w:szCs w:val="19"/>
          <w:shd w:val="clear" w:color="auto" w:fill="FFFFFF"/>
        </w:rPr>
        <w:fldChar w:fldCharType="begin" w:fldLock="1"/>
      </w:r>
      <w:r w:rsidR="00DD08E4">
        <w:rPr>
          <w:rFonts w:ascii="Arial" w:eastAsia="Times New Roman" w:hAnsi="Arial" w:cs="Arial"/>
          <w:b/>
          <w:color w:val="FF0000"/>
          <w:sz w:val="19"/>
          <w:szCs w:val="19"/>
          <w:shd w:val="clear" w:color="auto" w:fill="FFFFFF"/>
        </w:rPr>
        <w:instrText>ADDIN CSL_CITATION { "citationItems" : [ { "id" : "ITEM-1", "itemData" : { "DOI" : "10.1152/ajpcell.00547.2009", "ISBN" : "1522-1563 (Electronic)\\r0363-6143 (Linking)", "ISSN" : "0363-6143, 1522-1563", "PMID" : "20107043", "abstract" : "This study investigated the molecular mechanisms by which a high-fat diet (HFD) dysregulates lipolysis and lipid metabolism in mouse epididymal (visceral, VC) and inguinal (subcutaneous, SC) adipocytes. Eight-weeks of HFD feeding increased adipose triglyceride lipase (ATGL) content and comparative gene identification-58 (CGI-58) expression, whereas hormone-sensitive lipase (HSL) phosphorylation and perilipin content were severely reduced. Adipocytes from HFD mice elicited increased basal but blunted epinephrine-stimulated lipolysis and increased diacylglycerol content in both fat depots. Consistent with impaired adrenergic receptor signaling, HFD also increased adipose-specific phospholipase A2 expression in both fat depots. Inhibition of E-prostanoid 3 receptor increased basal lipolysis in control adipocytes but failed to acutely alter the effects of HFD on lipolysis in both fat depots. In HFD visceral adipocytes, activation of adenylyl cyclases by forskolin increased HSL phosphorylation and surpassed the lipolytic response of control cells. However, in HFD subcutaneous adipocytes, forskolin induced lipolysis without detectable HSL phosphorylation, suggesting activation of an alternative lipase in response to HFD-induced suppression of HSL in VC and SC adipocytes. HFD also powerfully inhibited basal, epinephrine-, and forskolin-induced AMP kinase (AMPK) activation as well peroxisome proliferator-activated receptor gamma coactivator-1\u03b1 expression, citrate synthase activity, and palmitate oxidation in both fat depots. In summary, novel evidence is provided that defective adrenergic receptor signaling combined with upregulation of ATGL and suppression of HSL and AMPK signaling mediate HFD-induced alterations in lipolysis and lipid utilization in VC and SC adipocytes, which may play an important role in defective lipid mobilization and metabolism seen in diet-induced obesity.", "author" : [ { "dropping-particle" : "", "family" : "Gaidhu", "given" : "Mandeep P.", "non-dropping-particle" : "", "parse-names" : false, "suffix" : "" }, { "dropping-particle" : "", "family" : "Anthony", "given" : "Nicole M.", "non-dropping-particle" : "", "parse-names" : false, "suffix" : "" }, { "dropping-particle" : "", "family" : "Patel", "given" : "Prital", "non-dropping-particle" : "", "parse-names" : false, "suffix" : "" }, { "dropping-particle" : "", "family" : "Hawke", "given" : "Thomas J.", "non-dropping-particle" : "", "parse-names" : false, "suffix" : "" }, { "dropping-particle" : "", "family" : "Ceddia", "given" : "Rolando B.", "non-dropping-particle" : "", "parse-names" : false, "suffix" : "" } ], "container-title" : "American Journal of Physiology - Cell Physiology", "id" : "ITEM-1", "issue" : "4", "issued" : { "date-parts" : [ [ "2010" ] ] }, "page" : "C961-C971", "title" : "Dysregulation of lipolysis and lipid metabolism in visceral and subcutaneous adipocytes by high-fat diet: role of ATGL, HSL, and AMPK", "type" : "article-journal", "volume" : "298" }, "uris" : [ "http://www.mendeley.com/documents/?uuid=826b6c12-6fce-492d-90b4-f620a81cf48d" ] } ], "mendeley" : { "formattedCitation" : "(11)", "plainTextFormattedCitation" : "(11)", "previouslyFormattedCitation" : "(11)" }, "properties" : {  }, "schema" : "https://github.com/citation-style-language/schema/raw/master/csl-citation.json" }</w:instrText>
      </w:r>
      <w:r w:rsidR="00EC55C5" w:rsidRPr="00A868EF">
        <w:rPr>
          <w:rFonts w:ascii="Arial" w:eastAsia="Times New Roman" w:hAnsi="Arial" w:cs="Arial"/>
          <w:b/>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(11)</w:t>
      </w:r>
      <w:r w:rsidR="00EC55C5" w:rsidRPr="00A868EF">
        <w:rPr>
          <w:rFonts w:ascii="Arial" w:eastAsia="Times New Roman" w:hAnsi="Arial" w:cs="Arial"/>
          <w:b/>
          <w:color w:val="FF0000"/>
          <w:sz w:val="19"/>
          <w:szCs w:val="19"/>
          <w:shd w:val="clear" w:color="auto" w:fill="FFFFFF"/>
        </w:rPr>
        <w:fldChar w:fldCharType="end"/>
      </w:r>
      <w:r w:rsidR="00EC55C5" w:rsidRPr="00A868EF">
        <w:rPr>
          <w:rFonts w:ascii="Arial" w:eastAsia="Times New Roman" w:hAnsi="Arial" w:cs="Arial"/>
          <w:b/>
          <w:color w:val="FF0000"/>
          <w:sz w:val="19"/>
          <w:szCs w:val="19"/>
          <w:shd w:val="clear" w:color="auto" w:fill="FFFFFF"/>
        </w:rPr>
        <w:t>.</w:t>
      </w:r>
      <w:r w:rsidR="00EC55C5">
        <w:rPr>
          <w:rFonts w:ascii="Arial" w:eastAsia="Times New Roman" w:hAnsi="Arial" w:cs="Arial"/>
          <w:b/>
          <w:color w:val="FF0000"/>
          <w:sz w:val="19"/>
          <w:szCs w:val="19"/>
          <w:shd w:val="clear" w:color="auto" w:fill="FFFFFF"/>
        </w:rPr>
        <w:t xml:space="preserve">  </w:t>
      </w:r>
      <w:r>
        <w:rPr>
          <w:rFonts w:ascii="Arial" w:eastAsia="Times New Roman" w:hAnsi="Arial" w:cs="Arial"/>
          <w:b/>
          <w:color w:val="FF0000"/>
          <w:sz w:val="19"/>
          <w:szCs w:val="19"/>
          <w:shd w:val="clear" w:color="auto" w:fill="FFFFFF"/>
        </w:rPr>
        <w:t>Given these results,</w:t>
      </w:r>
      <w:r w:rsidR="007F3077">
        <w:rPr>
          <w:rFonts w:ascii="Arial" w:eastAsia="Times New Roman" w:hAnsi="Arial" w:cs="Arial"/>
          <w:b/>
          <w:color w:val="FF0000"/>
          <w:sz w:val="19"/>
          <w:szCs w:val="19"/>
          <w:shd w:val="clear" w:color="auto" w:fill="FFFFFF"/>
        </w:rPr>
        <w:t xml:space="preserve"> we attribute enhanced lipolysis</w:t>
      </w:r>
      <w:r>
        <w:rPr>
          <w:rFonts w:ascii="Arial" w:eastAsia="Times New Roman" w:hAnsi="Arial" w:cs="Arial"/>
          <w:b/>
          <w:color w:val="FF0000"/>
          <w:sz w:val="19"/>
          <w:szCs w:val="19"/>
          <w:shd w:val="clear" w:color="auto" w:fill="FFFFFF"/>
        </w:rPr>
        <w:t xml:space="preserve"> seen in obese dexamethasone-treated mice</w:t>
      </w:r>
      <w:r w:rsidR="007F3077">
        <w:rPr>
          <w:rFonts w:ascii="Arial" w:eastAsia="Times New Roman" w:hAnsi="Arial" w:cs="Arial"/>
          <w:b/>
          <w:color w:val="FF0000"/>
          <w:sz w:val="19"/>
          <w:szCs w:val="19"/>
          <w:shd w:val="clear" w:color="auto" w:fill="FFFFFF"/>
        </w:rPr>
        <w:t xml:space="preserve"> </w:t>
      </w:r>
      <w:ins w:id="47" w:author="Microsoft Office User" w:date="2018-03-28T15:21:00Z">
        <w:r w:rsidR="004829E8">
          <w:rPr>
            <w:rFonts w:ascii="Arial" w:eastAsia="Times New Roman" w:hAnsi="Arial" w:cs="Arial"/>
            <w:b/>
            <w:color w:val="FF0000"/>
            <w:sz w:val="19"/>
            <w:szCs w:val="19"/>
            <w:shd w:val="clear" w:color="auto" w:fill="FFFFFF"/>
          </w:rPr>
          <w:t xml:space="preserve">in part </w:t>
        </w:r>
      </w:ins>
      <w:r w:rsidR="007F3077">
        <w:rPr>
          <w:rFonts w:ascii="Arial" w:eastAsia="Times New Roman" w:hAnsi="Arial" w:cs="Arial"/>
          <w:b/>
          <w:color w:val="FF0000"/>
          <w:sz w:val="19"/>
          <w:szCs w:val="19"/>
          <w:shd w:val="clear" w:color="auto" w:fill="FFFFFF"/>
        </w:rPr>
        <w:t>to upregulated ATGL.</w:t>
      </w:r>
    </w:p>
    <w:p w14:paraId="1D4E1A0C" w14:textId="46B3985C" w:rsidR="008B31DB" w:rsidRDefault="001A18EB" w:rsidP="00DD20C6">
      <w:pPr>
        <w:rPr>
          <w:rFonts w:ascii="Arial" w:eastAsia="Times New Roman" w:hAnsi="Arial" w:cs="Arial"/>
          <w:color w:val="222222"/>
          <w:sz w:val="19"/>
          <w:szCs w:val="19"/>
          <w:shd w:val="clear" w:color="auto" w:fill="FFFFFF"/>
        </w:rPr>
      </w:pPr>
      <w:r w:rsidRPr="00AD2FA5">
        <w:rPr>
          <w:rFonts w:ascii="Arial" w:eastAsia="Times New Roman" w:hAnsi="Arial" w:cs="Arial"/>
          <w:noProof/>
          <w:color w:val="222222"/>
          <w:sz w:val="19"/>
          <w:szCs w:val="19"/>
        </w:rPr>
        <mc:AlternateContent>
          <mc:Choice Requires="wps">
            <w:drawing>
              <wp:anchor distT="0" distB="0" distL="114300" distR="114300" simplePos="0" relativeHeight="251669504" behindDoc="0" locked="0" layoutInCell="1" allowOverlap="1" wp14:anchorId="6E4E7627" wp14:editId="1F3B6373">
                <wp:simplePos x="0" y="0"/>
                <wp:positionH relativeFrom="column">
                  <wp:posOffset>2562225</wp:posOffset>
                </wp:positionH>
                <wp:positionV relativeFrom="paragraph">
                  <wp:posOffset>52705</wp:posOffset>
                </wp:positionV>
                <wp:extent cx="3249930" cy="299656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249930" cy="29965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79D0FD" w14:textId="1F7F11DF" w:rsidR="001A5EFC" w:rsidRDefault="0011550A" w:rsidP="001A5EFC">
                            <w:pPr>
                              <w:rPr>
                                <w:rFonts w:ascii="Arial" w:hAnsi="Arial" w:cs="Arial"/>
                                <w:sz w:val="19"/>
                                <w:szCs w:val="19"/>
                              </w:rPr>
                            </w:pPr>
                            <w:r w:rsidRPr="00AD2FA5">
                              <w:rPr>
                                <w:rFonts w:ascii="Arial" w:eastAsia="Times New Roman" w:hAnsi="Arial" w:cs="Arial"/>
                                <w:noProof/>
                                <w:color w:val="222222"/>
                                <w:sz w:val="19"/>
                                <w:szCs w:val="19"/>
                                <w:shd w:val="clear" w:color="auto" w:fill="FFFFFF"/>
                              </w:rPr>
                              <w:drawing>
                                <wp:inline distT="0" distB="0" distL="0" distR="0" wp14:anchorId="68DD6616" wp14:editId="5EEA56E0">
                                  <wp:extent cx="3067050" cy="2123387"/>
                                  <wp:effectExtent l="0" t="0" r="0" b="0"/>
                                  <wp:docPr id="2" name="Picture 2" descr="/Volumes/SPH/NS/BridgesLab/Harvey/Mouse Work/Dexamethasone Treatment/Combined NCD and HFD/ITT/figures/itt-lineplot-normaliz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SPH/NS/BridgesLab/Harvey/Mouse Work/Dexamethasone Treatment/Combined NCD and HFD/ITT/figures/itt-lineplot-normalized-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67050" cy="2123387"/>
                                          </a:xfrm>
                                          <a:prstGeom prst="rect">
                                            <a:avLst/>
                                          </a:prstGeom>
                                          <a:noFill/>
                                          <a:ln>
                                            <a:noFill/>
                                          </a:ln>
                                        </pic:spPr>
                                      </pic:pic>
                                    </a:graphicData>
                                  </a:graphic>
                                </wp:inline>
                              </w:drawing>
                            </w:r>
                            <w:r w:rsidR="001A5EFC" w:rsidRPr="00902C59">
                              <w:rPr>
                                <w:rFonts w:ascii="Arial" w:eastAsia="Times New Roman" w:hAnsi="Arial" w:cs="Arial"/>
                                <w:b/>
                                <w:color w:val="222222"/>
                                <w:sz w:val="19"/>
                                <w:szCs w:val="19"/>
                              </w:rPr>
                              <w:t>Figure 3: ITT normalized to percent change from basal</w:t>
                            </w:r>
                            <w:r w:rsidR="001A5EFC" w:rsidRPr="00902C59">
                              <w:rPr>
                                <w:rFonts w:ascii="Arial" w:eastAsia="Times New Roman" w:hAnsi="Arial" w:cs="Arial"/>
                                <w:b/>
                                <w:color w:val="222222"/>
                                <w:sz w:val="18"/>
                                <w:szCs w:val="18"/>
                              </w:rPr>
                              <w:t>.</w:t>
                            </w:r>
                            <w:r w:rsidR="001A5EFC" w:rsidRPr="009D67E2">
                              <w:rPr>
                                <w:rFonts w:ascii="Arial" w:eastAsia="Times New Roman" w:hAnsi="Arial" w:cs="Arial"/>
                                <w:color w:val="222222"/>
                                <w:sz w:val="18"/>
                                <w:szCs w:val="18"/>
                              </w:rPr>
                              <w:t xml:space="preserve"> </w:t>
                            </w:r>
                            <w:r w:rsidR="001A5EFC" w:rsidRPr="009D67E2">
                              <w:rPr>
                                <w:rFonts w:ascii="Arial" w:hAnsi="Arial" w:cs="Arial"/>
                                <w:sz w:val="19"/>
                                <w:szCs w:val="19"/>
                              </w:rPr>
                              <w:t xml:space="preserve">Insulin was given via </w:t>
                            </w:r>
                            <w:proofErr w:type="spellStart"/>
                            <w:r w:rsidR="001A5EFC" w:rsidRPr="009D67E2">
                              <w:rPr>
                                <w:rFonts w:ascii="Arial" w:hAnsi="Arial" w:cs="Arial"/>
                                <w:sz w:val="19"/>
                                <w:szCs w:val="19"/>
                              </w:rPr>
                              <w:t>i.p</w:t>
                            </w:r>
                            <w:proofErr w:type="spellEnd"/>
                            <w:r w:rsidR="001A5EFC" w:rsidRPr="009D67E2">
                              <w:rPr>
                                <w:rFonts w:ascii="Arial" w:hAnsi="Arial" w:cs="Arial"/>
                                <w:sz w:val="19"/>
                                <w:szCs w:val="19"/>
                              </w:rPr>
                              <w:t>. injection at a concentration of 2.5 U/kg following five weeks of dexamethasone (NCD n=12; HFD n=12) or vehicle (NCD n=12; HFD n=12) treatment and 17 weeks of diet.</w:t>
                            </w:r>
                          </w:p>
                          <w:p w14:paraId="18881FBF" w14:textId="77777777" w:rsidR="001A5EFC" w:rsidRDefault="001A5E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E7627" id="Text Box 8" o:spid="_x0000_s1028" type="#_x0000_t202" style="position:absolute;margin-left:201.75pt;margin-top:4.15pt;width:255.9pt;height:235.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" filled="f" stroked="f">
                <v:textbox>
                  <w:txbxContent>
                    <w:p w14:paraId="7A79D0FD" w14:textId="1F7F11DF" w:rsidR="001A5EFC" w:rsidRDefault="0011550A" w:rsidP="001A5EFC">
                      <w:pPr>
                        <w:rPr>
                          <w:rFonts w:ascii="Arial" w:hAnsi="Arial" w:cs="Arial"/>
                          <w:sz w:val="19"/>
                          <w:szCs w:val="19"/>
                        </w:rPr>
                      </w:pPr>
                      <w:r w:rsidRPr="00AD2FA5">
                        <w:rPr>
                          <w:rFonts w:ascii="Arial" w:eastAsia="Times New Roman" w:hAnsi="Arial" w:cs="Arial"/>
                          <w:noProof/>
                          <w:color w:val="222222"/>
                          <w:sz w:val="19"/>
                          <w:szCs w:val="19"/>
                          <w:shd w:val="clear" w:color="auto" w:fill="FFFFFF"/>
                        </w:rPr>
                        <w:drawing>
                          <wp:inline distT="0" distB="0" distL="0" distR="0" wp14:anchorId="68DD6616" wp14:editId="5EEA56E0">
                            <wp:extent cx="3067050" cy="2123387"/>
                            <wp:effectExtent l="0" t="0" r="0" b="0"/>
                            <wp:docPr id="2" name="Picture 2" descr="/Volumes/SPH/NS/BridgesLab/Harvey/Mouse Work/Dexamethasone Treatment/Combined NCD and HFD/ITT/figures/itt-lineplot-normaliz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SPH/NS/BridgesLab/Harvey/Mouse Work/Dexamethasone Treatment/Combined NCD and HFD/ITT/figures/itt-lineplot-normalized-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67050" cy="2123387"/>
                                    </a:xfrm>
                                    <a:prstGeom prst="rect">
                                      <a:avLst/>
                                    </a:prstGeom>
                                    <a:noFill/>
                                    <a:ln>
                                      <a:noFill/>
                                    </a:ln>
                                  </pic:spPr>
                                </pic:pic>
                              </a:graphicData>
                            </a:graphic>
                          </wp:inline>
                        </w:drawing>
                      </w:r>
                      <w:r w:rsidR="001A5EFC" w:rsidRPr="00902C59">
                        <w:rPr>
                          <w:rFonts w:ascii="Arial" w:eastAsia="Times New Roman" w:hAnsi="Arial" w:cs="Arial"/>
                          <w:b/>
                          <w:color w:val="222222"/>
                          <w:sz w:val="19"/>
                          <w:szCs w:val="19"/>
                        </w:rPr>
                        <w:t>Figure 3: ITT normalized to percent change from basal</w:t>
                      </w:r>
                      <w:r w:rsidR="001A5EFC" w:rsidRPr="00902C59">
                        <w:rPr>
                          <w:rFonts w:ascii="Arial" w:eastAsia="Times New Roman" w:hAnsi="Arial" w:cs="Arial"/>
                          <w:b/>
                          <w:color w:val="222222"/>
                          <w:sz w:val="18"/>
                          <w:szCs w:val="18"/>
                        </w:rPr>
                        <w:t>.</w:t>
                      </w:r>
                      <w:r w:rsidR="001A5EFC" w:rsidRPr="009D67E2">
                        <w:rPr>
                          <w:rFonts w:ascii="Arial" w:eastAsia="Times New Roman" w:hAnsi="Arial" w:cs="Arial"/>
                          <w:color w:val="222222"/>
                          <w:sz w:val="18"/>
                          <w:szCs w:val="18"/>
                        </w:rPr>
                        <w:t xml:space="preserve"> </w:t>
                      </w:r>
                      <w:r w:rsidR="001A5EFC" w:rsidRPr="009D67E2">
                        <w:rPr>
                          <w:rFonts w:ascii="Arial" w:hAnsi="Arial" w:cs="Arial"/>
                          <w:sz w:val="19"/>
                          <w:szCs w:val="19"/>
                        </w:rPr>
                        <w:t xml:space="preserve">Insulin was given via </w:t>
                      </w:r>
                      <w:proofErr w:type="spellStart"/>
                      <w:r w:rsidR="001A5EFC" w:rsidRPr="009D67E2">
                        <w:rPr>
                          <w:rFonts w:ascii="Arial" w:hAnsi="Arial" w:cs="Arial"/>
                          <w:sz w:val="19"/>
                          <w:szCs w:val="19"/>
                        </w:rPr>
                        <w:t>i.p</w:t>
                      </w:r>
                      <w:proofErr w:type="spellEnd"/>
                      <w:r w:rsidR="001A5EFC" w:rsidRPr="009D67E2">
                        <w:rPr>
                          <w:rFonts w:ascii="Arial" w:hAnsi="Arial" w:cs="Arial"/>
                          <w:sz w:val="19"/>
                          <w:szCs w:val="19"/>
                        </w:rPr>
                        <w:t>. injection at a concentration of 2.5 U/kg following five weeks of dexamethasone (NCD n=12; HFD n=12) or vehicle (NCD n=12; HFD n=12) treatment and 17 weeks of diet.</w:t>
                      </w:r>
                    </w:p>
                    <w:p w14:paraId="18881FBF" w14:textId="77777777" w:rsidR="001A5EFC" w:rsidRDefault="001A5EFC"/>
                  </w:txbxContent>
                </v:textbox>
                <w10:wrap type="square"/>
              </v:shape>
            </w:pict>
          </mc:Fallback>
        </mc:AlternateContent>
      </w:r>
    </w:p>
    <w:p w14:paraId="2B41E8B6" w14:textId="0C43C11F" w:rsidR="008B31DB" w:rsidRDefault="00DD20C6" w:rsidP="00DD20C6">
      <w:pPr>
        <w:rPr>
          <w:rFonts w:ascii="Arial" w:eastAsia="Times New Roman" w:hAnsi="Arial" w:cs="Arial"/>
          <w:color w:val="222222"/>
          <w:sz w:val="19"/>
          <w:szCs w:val="19"/>
          <w:shd w:val="clear" w:color="auto" w:fill="FFFFFF"/>
        </w:rPr>
      </w:pPr>
      <w:r w:rsidRPr="00DD20C6">
        <w:rPr>
          <w:rFonts w:ascii="Arial" w:eastAsia="Times New Roman" w:hAnsi="Arial" w:cs="Arial"/>
          <w:color w:val="222222"/>
          <w:sz w:val="19"/>
          <w:szCs w:val="19"/>
          <w:shd w:val="clear" w:color="auto" w:fill="FFFFFF"/>
        </w:rPr>
        <w:t xml:space="preserve">3) Fig. 1A: In relative terms, insulin-induced changes in </w:t>
      </w:r>
      <w:proofErr w:type="spellStart"/>
      <w:r w:rsidRPr="00DD20C6">
        <w:rPr>
          <w:rFonts w:ascii="Arial" w:eastAsia="Times New Roman" w:hAnsi="Arial" w:cs="Arial"/>
          <w:color w:val="222222"/>
          <w:sz w:val="19"/>
          <w:szCs w:val="19"/>
          <w:shd w:val="clear" w:color="auto" w:fill="FFFFFF"/>
        </w:rPr>
        <w:t>glycemia</w:t>
      </w:r>
      <w:proofErr w:type="spellEnd"/>
      <w:r w:rsidRPr="00DD20C6">
        <w:rPr>
          <w:rFonts w:ascii="Arial" w:eastAsia="Times New Roman" w:hAnsi="Arial" w:cs="Arial"/>
          <w:color w:val="222222"/>
          <w:sz w:val="19"/>
          <w:szCs w:val="19"/>
          <w:shd w:val="clear" w:color="auto" w:fill="FFFFFF"/>
        </w:rPr>
        <w:t xml:space="preserve"> are similar between the 4 groups. Please, show data as percentage change over basal.</w:t>
      </w:r>
    </w:p>
    <w:p w14:paraId="36541E74" w14:textId="47ECBE48" w:rsidR="008B31DB" w:rsidRDefault="008B31DB" w:rsidP="00DD20C6">
      <w:pPr>
        <w:rPr>
          <w:rFonts w:ascii="Arial" w:eastAsia="Times New Roman" w:hAnsi="Arial" w:cs="Arial"/>
          <w:color w:val="222222"/>
          <w:sz w:val="19"/>
          <w:szCs w:val="19"/>
          <w:shd w:val="clear" w:color="auto" w:fill="FFFFFF"/>
        </w:rPr>
      </w:pPr>
    </w:p>
    <w:p w14:paraId="1FCAA540" w14:textId="664AEB5F" w:rsidR="00253A0E" w:rsidRDefault="00253A0E" w:rsidP="008B31DB">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 xml:space="preserve">The requested data is presented in Figure 3 of this response (and the revised Supplementary Figure </w:t>
      </w:r>
      <w:r w:rsidR="00326F6D">
        <w:rPr>
          <w:rFonts w:ascii="Arial" w:eastAsia="Times New Roman" w:hAnsi="Arial" w:cs="Arial"/>
          <w:color w:val="FF0000"/>
          <w:sz w:val="19"/>
          <w:szCs w:val="19"/>
          <w:shd w:val="clear" w:color="auto" w:fill="FFFFFF"/>
        </w:rPr>
        <w:t>1A</w:t>
      </w:r>
      <w:r>
        <w:rPr>
          <w:rFonts w:ascii="Arial" w:eastAsia="Times New Roman" w:hAnsi="Arial" w:cs="Arial"/>
          <w:color w:val="FF0000"/>
          <w:sz w:val="19"/>
          <w:szCs w:val="19"/>
          <w:shd w:val="clear" w:color="auto" w:fill="FFFFFF"/>
        </w:rPr>
        <w:t>), demonstrating impaired insulin response in both lean and obese animals. This is described in the results section as such:</w:t>
      </w:r>
    </w:p>
    <w:p w14:paraId="6F2FB479" w14:textId="355D6EDE" w:rsidR="00253A0E" w:rsidRDefault="00253A0E" w:rsidP="008B31DB">
      <w:pPr>
        <w:rPr>
          <w:rFonts w:ascii="Arial" w:eastAsia="Times New Roman" w:hAnsi="Arial" w:cs="Arial"/>
          <w:color w:val="FF0000"/>
          <w:sz w:val="19"/>
          <w:szCs w:val="19"/>
          <w:shd w:val="clear" w:color="auto" w:fill="FFFFFF"/>
        </w:rPr>
      </w:pPr>
    </w:p>
    <w:p w14:paraId="5EE29C7D" w14:textId="63349737" w:rsidR="00253A0E" w:rsidRDefault="0067000C" w:rsidP="00750B5E">
      <w:pPr>
        <w:ind w:left="720"/>
        <w:rPr>
          <w:rFonts w:ascii="Arial" w:eastAsia="Times New Roman" w:hAnsi="Arial" w:cs="Arial"/>
          <w:color w:val="FF0000"/>
          <w:sz w:val="19"/>
          <w:szCs w:val="19"/>
          <w:shd w:val="clear" w:color="auto" w:fill="FFFFFF"/>
        </w:rPr>
      </w:pPr>
      <w:r>
        <w:rPr>
          <w:rFonts w:ascii="Arial" w:eastAsia="Times New Roman" w:hAnsi="Arial" w:cs="Arial"/>
          <w:b/>
          <w:color w:val="FF0000"/>
          <w:sz w:val="19"/>
          <w:szCs w:val="19"/>
          <w:shd w:val="clear" w:color="auto" w:fill="FFFFFF"/>
        </w:rPr>
        <w:t xml:space="preserve">When </w:t>
      </w:r>
      <w:r w:rsidR="004019FB">
        <w:rPr>
          <w:rFonts w:ascii="Arial" w:eastAsia="Times New Roman" w:hAnsi="Arial" w:cs="Arial"/>
          <w:b/>
          <w:color w:val="FF0000"/>
          <w:sz w:val="19"/>
          <w:szCs w:val="19"/>
          <w:shd w:val="clear" w:color="auto" w:fill="FFFFFF"/>
        </w:rPr>
        <w:t>normalized to percent change from basal</w:t>
      </w:r>
      <w:r w:rsidR="00800F94">
        <w:rPr>
          <w:rFonts w:ascii="Arial" w:eastAsia="Times New Roman" w:hAnsi="Arial" w:cs="Arial"/>
          <w:b/>
          <w:color w:val="FF0000"/>
          <w:sz w:val="19"/>
          <w:szCs w:val="19"/>
          <w:shd w:val="clear" w:color="auto" w:fill="FFFFFF"/>
        </w:rPr>
        <w:t>, dexamethasone treatment results in reduced glucose disposal when compared to water controls in lean and obese mice</w:t>
      </w:r>
      <w:r w:rsidR="00326F6D">
        <w:rPr>
          <w:rFonts w:ascii="Arial" w:eastAsia="Times New Roman" w:hAnsi="Arial" w:cs="Arial"/>
          <w:b/>
          <w:color w:val="FF0000"/>
          <w:sz w:val="19"/>
          <w:szCs w:val="19"/>
          <w:shd w:val="clear" w:color="auto" w:fill="FFFFFF"/>
        </w:rPr>
        <w:t xml:space="preserve"> (Supplementary Figure 1A</w:t>
      </w:r>
      <w:r w:rsidR="00800F94">
        <w:rPr>
          <w:rFonts w:ascii="Arial" w:eastAsia="Times New Roman" w:hAnsi="Arial" w:cs="Arial"/>
          <w:b/>
          <w:color w:val="FF0000"/>
          <w:sz w:val="19"/>
          <w:szCs w:val="19"/>
          <w:shd w:val="clear" w:color="auto" w:fill="FFFFFF"/>
        </w:rPr>
        <w:t>).</w:t>
      </w:r>
    </w:p>
    <w:p w14:paraId="1F40FC95" w14:textId="04BAFC97" w:rsidR="0011550A" w:rsidRDefault="0011550A" w:rsidP="00DD20C6">
      <w:pPr>
        <w:rPr>
          <w:rFonts w:ascii="Arial" w:eastAsia="Times New Roman" w:hAnsi="Arial" w:cs="Arial"/>
          <w:color w:val="222222"/>
          <w:sz w:val="19"/>
          <w:szCs w:val="19"/>
          <w:shd w:val="clear" w:color="auto" w:fill="FFFFFF"/>
        </w:rPr>
      </w:pPr>
    </w:p>
    <w:p w14:paraId="1B26A4FE" w14:textId="5C7CCE5E" w:rsidR="0011550A" w:rsidRDefault="0011550A" w:rsidP="00DD20C6">
      <w:pPr>
        <w:rPr>
          <w:rFonts w:ascii="Arial" w:eastAsia="Times New Roman" w:hAnsi="Arial" w:cs="Arial"/>
          <w:color w:val="222222"/>
          <w:sz w:val="19"/>
          <w:szCs w:val="19"/>
          <w:shd w:val="clear" w:color="auto" w:fill="FFFFFF"/>
        </w:rPr>
      </w:pPr>
    </w:p>
    <w:p w14:paraId="7B2B6943" w14:textId="738EF2B2" w:rsidR="00DD20C6" w:rsidRPr="001E44AD" w:rsidRDefault="00DD20C6" w:rsidP="00DD20C6">
      <w:pPr>
        <w:rPr>
          <w:rFonts w:ascii="Arial" w:eastAsia="Times New Roman" w:hAnsi="Arial" w:cs="Arial"/>
          <w:color w:val="222222"/>
          <w:sz w:val="19"/>
          <w:szCs w:val="19"/>
        </w:rPr>
      </w:pPr>
      <w:r w:rsidRPr="00DD20C6">
        <w:rPr>
          <w:rFonts w:ascii="Arial" w:eastAsia="Times New Roman" w:hAnsi="Arial" w:cs="Arial"/>
          <w:color w:val="222222"/>
          <w:sz w:val="19"/>
          <w:szCs w:val="19"/>
          <w:shd w:val="clear" w:color="auto" w:fill="FFFFFF"/>
        </w:rPr>
        <w:t>4) Fig. 1C-F: What is the effect of glucocorticoid treatment on these parameters in NCD mice? Are these effects exacerbated in HFD?</w:t>
      </w:r>
    </w:p>
    <w:p w14:paraId="4B721AB6" w14:textId="77777777" w:rsidR="00843B64" w:rsidRDefault="00843B64"/>
    <w:p w14:paraId="5EC88EAF" w14:textId="451092A4" w:rsidR="008B31DB" w:rsidRDefault="00534592" w:rsidP="008B31DB">
      <w:pPr>
        <w:rPr>
          <w:rFonts w:ascii="Arial" w:eastAsia="Times New Roman" w:hAnsi="Arial" w:cs="Arial"/>
          <w:color w:val="FF0000"/>
          <w:sz w:val="19"/>
          <w:szCs w:val="19"/>
          <w:shd w:val="clear" w:color="auto" w:fill="FFFFFF"/>
        </w:rPr>
      </w:pPr>
      <w:r w:rsidRPr="00AD2FA5">
        <w:rPr>
          <w:rFonts w:ascii="Arial" w:eastAsia="Times New Roman" w:hAnsi="Arial" w:cs="Arial"/>
          <w:noProof/>
          <w:color w:val="FF0000"/>
          <w:sz w:val="19"/>
          <w:szCs w:val="19"/>
        </w:rPr>
        <w:lastRenderedPageBreak/>
        <mc:AlternateContent>
          <mc:Choice Requires="wps">
            <w:drawing>
              <wp:anchor distT="0" distB="0" distL="114300" distR="114300" simplePos="0" relativeHeight="251672576" behindDoc="0" locked="0" layoutInCell="1" allowOverlap="1" wp14:anchorId="68C1AEE0" wp14:editId="539DBF3C">
                <wp:simplePos x="0" y="0"/>
                <wp:positionH relativeFrom="column">
                  <wp:posOffset>2376741</wp:posOffset>
                </wp:positionH>
                <wp:positionV relativeFrom="paragraph">
                  <wp:posOffset>80645</wp:posOffset>
                </wp:positionV>
                <wp:extent cx="3665220" cy="405701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3665220" cy="40570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3A99BA" w14:textId="77777777" w:rsidR="00534592" w:rsidRDefault="00534592" w:rsidP="00534592">
                            <w:r>
                              <w:rPr>
                                <w:noProof/>
                              </w:rPr>
                              <w:drawing>
                                <wp:inline distT="0" distB="0" distL="0" distR="0" wp14:anchorId="5D98CB0A" wp14:editId="49B2395D">
                                  <wp:extent cx="4398407" cy="2697096"/>
                                  <wp:effectExtent l="0" t="0" r="0" b="0"/>
                                  <wp:docPr id="4" name="Picture 4" descr="../../../../../../../../Desktop/CushingAcromegalyStudy/manuscript/Obesity-Glucocorticoids/Endo%20clamp%20Res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ushingAcromegalyStudy/manuscript/Obesity-Glucocorticoids/Endo%20clamp%20Resp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11846" cy="2705337"/>
                                          </a:xfrm>
                                          <a:prstGeom prst="rect">
                                            <a:avLst/>
                                          </a:prstGeom>
                                          <a:noFill/>
                                          <a:ln>
                                            <a:noFill/>
                                          </a:ln>
                                        </pic:spPr>
                                      </pic:pic>
                                    </a:graphicData>
                                  </a:graphic>
                                </wp:inline>
                              </w:drawing>
                            </w:r>
                          </w:p>
                          <w:p w14:paraId="7F286542" w14:textId="58AB3917" w:rsidR="00534592" w:rsidRPr="00AD2FA5" w:rsidRDefault="00534592" w:rsidP="00534592">
                            <w:pPr>
                              <w:rPr>
                                <w:sz w:val="19"/>
                                <w:szCs w:val="19"/>
                              </w:rPr>
                            </w:pPr>
                            <w:r w:rsidRPr="00AD2FA5">
                              <w:rPr>
                                <w:b/>
                                <w:sz w:val="19"/>
                                <w:szCs w:val="19"/>
                              </w:rPr>
                              <w:t>Figure 4.</w:t>
                            </w:r>
                            <w:ins w:id="48" w:author="Microsoft Office User" w:date="2018-03-28T15:07:00Z">
                              <w:r w:rsidR="00F4718E">
                                <w:rPr>
                                  <w:b/>
                                  <w:sz w:val="19"/>
                                  <w:szCs w:val="19"/>
                                </w:rPr>
                                <w:t xml:space="preserve"> </w:t>
                              </w:r>
                            </w:ins>
                            <w:r w:rsidRPr="00AD2FA5">
                              <w:rPr>
                                <w:b/>
                                <w:sz w:val="19"/>
                                <w:szCs w:val="19"/>
                              </w:rPr>
                              <w:t>Glucose Clamp Data</w:t>
                            </w:r>
                            <w:r w:rsidR="00044F26">
                              <w:rPr>
                                <w:b/>
                                <w:sz w:val="19"/>
                                <w:szCs w:val="19"/>
                              </w:rPr>
                              <w:t xml:space="preserve"> in NCD-fed Mice</w:t>
                            </w:r>
                            <w:r w:rsidRPr="00AD2FA5">
                              <w:rPr>
                                <w:b/>
                                <w:sz w:val="19"/>
                                <w:szCs w:val="19"/>
                              </w:rPr>
                              <w:t>:</w:t>
                            </w:r>
                            <w:r w:rsidRPr="00AD2FA5">
                              <w:rPr>
                                <w:sz w:val="19"/>
                                <w:szCs w:val="19"/>
                              </w:rPr>
                              <w:t xml:space="preserve"> Insulin clearance (A), plasma insulin concentrations (B), area under the glucose </w:t>
                            </w:r>
                            <w:ins w:id="49" w:author="Microsoft Office User" w:date="2018-03-28T16:46:00Z">
                              <w:r w:rsidR="00CC124E">
                                <w:rPr>
                                  <w:sz w:val="19"/>
                                  <w:szCs w:val="19"/>
                                </w:rPr>
                                <w:t xml:space="preserve">infusion rate </w:t>
                              </w:r>
                            </w:ins>
                            <w:r w:rsidRPr="00AD2FA5">
                              <w:rPr>
                                <w:sz w:val="19"/>
                                <w:szCs w:val="19"/>
                              </w:rPr>
                              <w:t xml:space="preserve">curve (C), hepatic glucose production (D) and glucose turnover (E) for lean mice during at basal and during </w:t>
                            </w:r>
                            <w:proofErr w:type="spellStart"/>
                            <w:r w:rsidRPr="00AD2FA5">
                              <w:rPr>
                                <w:sz w:val="19"/>
                                <w:szCs w:val="19"/>
                              </w:rPr>
                              <w:t>euglycemic</w:t>
                            </w:r>
                            <w:proofErr w:type="spellEnd"/>
                            <w:r w:rsidRPr="00AD2FA5">
                              <w:rPr>
                                <w:sz w:val="19"/>
                                <w:szCs w:val="19"/>
                              </w:rPr>
                              <w:t xml:space="preserve"> clamp following 3 weeks of dexamethasone (n=10) or vehicle (n=13) treatment. For clamp experiments, insulin was infused at 4 </w:t>
                            </w:r>
                            <w:proofErr w:type="spellStart"/>
                            <w:r w:rsidRPr="00AD2FA5">
                              <w:rPr>
                                <w:sz w:val="19"/>
                                <w:szCs w:val="19"/>
                              </w:rPr>
                              <w:t>mU</w:t>
                            </w:r>
                            <w:proofErr w:type="spellEnd"/>
                            <w:r w:rsidRPr="00AD2FA5">
                              <w:rPr>
                                <w:sz w:val="19"/>
                                <w:szCs w:val="19"/>
                              </w:rPr>
                              <w:t>/kg/</w:t>
                            </w:r>
                            <w:bookmarkStart w:id="50" w:name="_GoBack"/>
                            <w:r w:rsidRPr="009F19F0">
                              <w:rPr>
                                <w:sz w:val="19"/>
                                <w:szCs w:val="19"/>
                              </w:rPr>
                              <w:t>min following a prime continuous infusion of 40mU/kg bolus</w:t>
                            </w:r>
                            <w:bookmarkEnd w:id="50"/>
                            <w:r w:rsidRPr="00AD2FA5">
                              <w:rPr>
                                <w:sz w:val="19"/>
                                <w:szCs w:val="19"/>
                              </w:rPr>
                              <w:t>. All mice were fasted for 5-6 hours prior to experiments.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1AEE0" id="Text Box 3" o:spid="_x0000_s1029" type="#_x0000_t202" style="position:absolute;margin-left:187.15pt;margin-top:6.35pt;width:288.6pt;height:319.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" filled="f" stroked="f">
                <v:textbox>
                  <w:txbxContent>
                    <w:p w14:paraId="4C3A99BA" w14:textId="77777777" w:rsidR="00534592" w:rsidRDefault="00534592" w:rsidP="00534592">
                      <w:r>
                        <w:rPr>
                          <w:noProof/>
                        </w:rPr>
                        <w:drawing>
                          <wp:inline distT="0" distB="0" distL="0" distR="0" wp14:anchorId="5D98CB0A" wp14:editId="49B2395D">
                            <wp:extent cx="4398407" cy="2697096"/>
                            <wp:effectExtent l="0" t="0" r="0" b="0"/>
                            <wp:docPr id="4" name="Picture 4" descr="../../../../../../../../Desktop/CushingAcromegalyStudy/manuscript/Obesity-Glucocorticoids/Endo%20clamp%20Res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ushingAcromegalyStudy/manuscript/Obesity-Glucocorticoids/Endo%20clamp%20Resp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11846" cy="2705337"/>
                                    </a:xfrm>
                                    <a:prstGeom prst="rect">
                                      <a:avLst/>
                                    </a:prstGeom>
                                    <a:noFill/>
                                    <a:ln>
                                      <a:noFill/>
                                    </a:ln>
                                  </pic:spPr>
                                </pic:pic>
                              </a:graphicData>
                            </a:graphic>
                          </wp:inline>
                        </w:drawing>
                      </w:r>
                    </w:p>
                    <w:p w14:paraId="7F286542" w14:textId="58AB3917" w:rsidR="00534592" w:rsidRPr="00AD2FA5" w:rsidRDefault="00534592" w:rsidP="00534592">
                      <w:pPr>
                        <w:rPr>
                          <w:sz w:val="19"/>
                          <w:szCs w:val="19"/>
                        </w:rPr>
                      </w:pPr>
                      <w:r w:rsidRPr="00AD2FA5">
                        <w:rPr>
                          <w:b/>
                          <w:sz w:val="19"/>
                          <w:szCs w:val="19"/>
                        </w:rPr>
                        <w:t>Figure 4.</w:t>
                      </w:r>
                      <w:ins w:id="51" w:author="Microsoft Office User" w:date="2018-03-28T15:07:00Z">
                        <w:r w:rsidR="00F4718E">
                          <w:rPr>
                            <w:b/>
                            <w:sz w:val="19"/>
                            <w:szCs w:val="19"/>
                          </w:rPr>
                          <w:t xml:space="preserve"> </w:t>
                        </w:r>
                      </w:ins>
                      <w:r w:rsidRPr="00AD2FA5">
                        <w:rPr>
                          <w:b/>
                          <w:sz w:val="19"/>
                          <w:szCs w:val="19"/>
                        </w:rPr>
                        <w:t>Glucose Clamp Data</w:t>
                      </w:r>
                      <w:r w:rsidR="00044F26">
                        <w:rPr>
                          <w:b/>
                          <w:sz w:val="19"/>
                          <w:szCs w:val="19"/>
                        </w:rPr>
                        <w:t xml:space="preserve"> in NCD-fed Mice</w:t>
                      </w:r>
                      <w:r w:rsidRPr="00AD2FA5">
                        <w:rPr>
                          <w:b/>
                          <w:sz w:val="19"/>
                          <w:szCs w:val="19"/>
                        </w:rPr>
                        <w:t>:</w:t>
                      </w:r>
                      <w:r w:rsidRPr="00AD2FA5">
                        <w:rPr>
                          <w:sz w:val="19"/>
                          <w:szCs w:val="19"/>
                        </w:rPr>
                        <w:t xml:space="preserve"> Insulin clearance (A), plasma insulin concentrations (B), area under the glucose </w:t>
                      </w:r>
                      <w:ins w:id="52" w:author="Microsoft Office User" w:date="2018-03-28T16:46:00Z">
                        <w:r w:rsidR="00CC124E">
                          <w:rPr>
                            <w:sz w:val="19"/>
                            <w:szCs w:val="19"/>
                          </w:rPr>
                          <w:t xml:space="preserve">infusion rate </w:t>
                        </w:r>
                      </w:ins>
                      <w:r w:rsidRPr="00AD2FA5">
                        <w:rPr>
                          <w:sz w:val="19"/>
                          <w:szCs w:val="19"/>
                        </w:rPr>
                        <w:t xml:space="preserve">curve (C), hepatic glucose production (D) and glucose turnover (E) for lean mice during at basal and during </w:t>
                      </w:r>
                      <w:proofErr w:type="spellStart"/>
                      <w:r w:rsidRPr="00AD2FA5">
                        <w:rPr>
                          <w:sz w:val="19"/>
                          <w:szCs w:val="19"/>
                        </w:rPr>
                        <w:t>euglycemic</w:t>
                      </w:r>
                      <w:proofErr w:type="spellEnd"/>
                      <w:r w:rsidRPr="00AD2FA5">
                        <w:rPr>
                          <w:sz w:val="19"/>
                          <w:szCs w:val="19"/>
                        </w:rPr>
                        <w:t xml:space="preserve"> clamp following 3 weeks of dexamethasone (n=10) or vehicle (n=13) treatment. For clamp experiments, insulin was infused at 4 </w:t>
                      </w:r>
                      <w:proofErr w:type="spellStart"/>
                      <w:r w:rsidRPr="00AD2FA5">
                        <w:rPr>
                          <w:sz w:val="19"/>
                          <w:szCs w:val="19"/>
                        </w:rPr>
                        <w:t>mU</w:t>
                      </w:r>
                      <w:proofErr w:type="spellEnd"/>
                      <w:r w:rsidRPr="00AD2FA5">
                        <w:rPr>
                          <w:sz w:val="19"/>
                          <w:szCs w:val="19"/>
                        </w:rPr>
                        <w:t>/kg/</w:t>
                      </w:r>
                      <w:bookmarkStart w:id="53" w:name="_GoBack"/>
                      <w:r w:rsidRPr="009F19F0">
                        <w:rPr>
                          <w:sz w:val="19"/>
                          <w:szCs w:val="19"/>
                        </w:rPr>
                        <w:t>min following a prime continuous infusion of 40mU/kg bolus</w:t>
                      </w:r>
                      <w:bookmarkEnd w:id="53"/>
                      <w:r w:rsidRPr="00AD2FA5">
                        <w:rPr>
                          <w:sz w:val="19"/>
                          <w:szCs w:val="19"/>
                        </w:rPr>
                        <w:t>. All mice were fasted for 5-6 hours prior to experiments.</w:t>
                      </w:r>
                    </w:p>
                  </w:txbxContent>
                </v:textbox>
                <w10:wrap type="square"/>
              </v:shape>
            </w:pict>
          </mc:Fallback>
        </mc:AlternateContent>
      </w:r>
      <w:r w:rsidR="000F1EB6">
        <w:rPr>
          <w:rFonts w:ascii="Arial" w:eastAsia="Times New Roman" w:hAnsi="Arial" w:cs="Arial"/>
          <w:color w:val="FF0000"/>
          <w:sz w:val="19"/>
          <w:szCs w:val="19"/>
          <w:shd w:val="clear" w:color="auto" w:fill="FFFFFF"/>
        </w:rPr>
        <w:t>We did perform glucose clamp experiments on</w:t>
      </w:r>
      <w:r w:rsidR="00BC3336">
        <w:rPr>
          <w:rFonts w:ascii="Arial" w:eastAsia="Times New Roman" w:hAnsi="Arial" w:cs="Arial"/>
          <w:color w:val="FF0000"/>
          <w:sz w:val="19"/>
          <w:szCs w:val="19"/>
          <w:shd w:val="clear" w:color="auto" w:fill="FFFFFF"/>
        </w:rPr>
        <w:t xml:space="preserve"> chow-fed</w:t>
      </w:r>
      <w:r w:rsidR="007508B2">
        <w:rPr>
          <w:rFonts w:ascii="Arial" w:eastAsia="Times New Roman" w:hAnsi="Arial" w:cs="Arial"/>
          <w:color w:val="FF0000"/>
          <w:sz w:val="19"/>
          <w:szCs w:val="19"/>
          <w:shd w:val="clear" w:color="auto" w:fill="FFFFFF"/>
        </w:rPr>
        <w:t xml:space="preserve"> (lean)</w:t>
      </w:r>
      <w:r w:rsidR="00BC3336">
        <w:rPr>
          <w:rFonts w:ascii="Arial" w:eastAsia="Times New Roman" w:hAnsi="Arial" w:cs="Arial"/>
          <w:color w:val="FF0000"/>
          <w:sz w:val="19"/>
          <w:szCs w:val="19"/>
          <w:shd w:val="clear" w:color="auto" w:fill="FFFFFF"/>
        </w:rPr>
        <w:t xml:space="preserve"> animals</w:t>
      </w:r>
      <w:r w:rsidR="00E67522">
        <w:rPr>
          <w:rFonts w:ascii="Arial" w:eastAsia="Times New Roman" w:hAnsi="Arial" w:cs="Arial"/>
          <w:color w:val="FF0000"/>
          <w:sz w:val="19"/>
          <w:szCs w:val="19"/>
          <w:shd w:val="clear" w:color="auto" w:fill="FFFFFF"/>
        </w:rPr>
        <w:t>,</w:t>
      </w:r>
      <w:r w:rsidR="00BC3336">
        <w:rPr>
          <w:rFonts w:ascii="Arial" w:eastAsia="Times New Roman" w:hAnsi="Arial" w:cs="Arial"/>
          <w:color w:val="FF0000"/>
          <w:sz w:val="19"/>
          <w:szCs w:val="19"/>
          <w:shd w:val="clear" w:color="auto" w:fill="FFFFFF"/>
        </w:rPr>
        <w:t xml:space="preserve"> </w:t>
      </w:r>
      <w:r w:rsidR="000F1EB6">
        <w:rPr>
          <w:rFonts w:ascii="Arial" w:eastAsia="Times New Roman" w:hAnsi="Arial" w:cs="Arial"/>
          <w:color w:val="FF0000"/>
          <w:sz w:val="19"/>
          <w:szCs w:val="19"/>
          <w:shd w:val="clear" w:color="auto" w:fill="FFFFFF"/>
        </w:rPr>
        <w:t xml:space="preserve">but we observed substantial </w:t>
      </w:r>
      <w:r w:rsidR="00BC3336">
        <w:rPr>
          <w:rFonts w:ascii="Arial" w:eastAsia="Times New Roman" w:hAnsi="Arial" w:cs="Arial"/>
          <w:color w:val="FF0000"/>
          <w:sz w:val="19"/>
          <w:szCs w:val="19"/>
          <w:shd w:val="clear" w:color="auto" w:fill="FFFFFF"/>
        </w:rPr>
        <w:t>differences insulin clearance rates</w:t>
      </w:r>
      <w:r w:rsidR="000F1EB6">
        <w:rPr>
          <w:rFonts w:ascii="Arial" w:eastAsia="Times New Roman" w:hAnsi="Arial" w:cs="Arial"/>
          <w:color w:val="FF0000"/>
          <w:sz w:val="19"/>
          <w:szCs w:val="19"/>
          <w:shd w:val="clear" w:color="auto" w:fill="FFFFFF"/>
        </w:rPr>
        <w:t xml:space="preserve"> between the NCD-control and NCD-dexamethasone groups</w:t>
      </w:r>
      <w:r>
        <w:rPr>
          <w:rFonts w:ascii="Arial" w:eastAsia="Times New Roman" w:hAnsi="Arial" w:cs="Arial"/>
          <w:color w:val="FF0000"/>
          <w:sz w:val="19"/>
          <w:szCs w:val="19"/>
          <w:shd w:val="clear" w:color="auto" w:fill="FFFFFF"/>
        </w:rPr>
        <w:t xml:space="preserve"> (see Figures 4A and B of this response)</w:t>
      </w:r>
      <w:r w:rsidR="000F1EB6">
        <w:rPr>
          <w:rFonts w:ascii="Arial" w:eastAsia="Times New Roman" w:hAnsi="Arial" w:cs="Arial"/>
          <w:color w:val="FF0000"/>
          <w:sz w:val="19"/>
          <w:szCs w:val="19"/>
          <w:shd w:val="clear" w:color="auto" w:fill="FFFFFF"/>
        </w:rPr>
        <w:t xml:space="preserve">.  This </w:t>
      </w:r>
      <w:r w:rsidR="00DE4DFD">
        <w:rPr>
          <w:rFonts w:ascii="Arial" w:eastAsia="Times New Roman" w:hAnsi="Arial" w:cs="Arial"/>
          <w:color w:val="FF0000"/>
          <w:sz w:val="19"/>
          <w:szCs w:val="19"/>
          <w:shd w:val="clear" w:color="auto" w:fill="FFFFFF"/>
        </w:rPr>
        <w:t>is</w:t>
      </w:r>
      <w:r w:rsidR="000F1EB6">
        <w:rPr>
          <w:rFonts w:ascii="Arial" w:eastAsia="Times New Roman" w:hAnsi="Arial" w:cs="Arial"/>
          <w:color w:val="FF0000"/>
          <w:sz w:val="19"/>
          <w:szCs w:val="19"/>
          <w:shd w:val="clear" w:color="auto" w:fill="FFFFFF"/>
        </w:rPr>
        <w:t xml:space="preserve"> </w:t>
      </w:r>
      <w:r w:rsidR="00E67522">
        <w:rPr>
          <w:rFonts w:ascii="Arial" w:eastAsia="Times New Roman" w:hAnsi="Arial" w:cs="Arial"/>
          <w:color w:val="FF0000"/>
          <w:sz w:val="19"/>
          <w:szCs w:val="19"/>
          <w:shd w:val="clear" w:color="auto" w:fill="FFFFFF"/>
        </w:rPr>
        <w:t>concordant</w:t>
      </w:r>
      <w:r w:rsidR="000F1EB6">
        <w:rPr>
          <w:rFonts w:ascii="Arial" w:eastAsia="Times New Roman" w:hAnsi="Arial" w:cs="Arial"/>
          <w:color w:val="FF0000"/>
          <w:sz w:val="19"/>
          <w:szCs w:val="19"/>
          <w:shd w:val="clear" w:color="auto" w:fill="FFFFFF"/>
        </w:rPr>
        <w:t xml:space="preserve"> with previous reports that dexamethasone may cause </w:t>
      </w:r>
      <w:r w:rsidR="006110EE">
        <w:rPr>
          <w:rFonts w:ascii="Arial" w:eastAsia="Times New Roman" w:hAnsi="Arial" w:cs="Arial"/>
          <w:color w:val="FF0000"/>
          <w:sz w:val="19"/>
          <w:szCs w:val="19"/>
          <w:shd w:val="clear" w:color="auto" w:fill="FFFFFF"/>
        </w:rPr>
        <w:t>impaired insulin degradation</w:t>
      </w:r>
      <w:r w:rsidR="00A42C28">
        <w:rPr>
          <w:rFonts w:ascii="Arial" w:eastAsia="Times New Roman" w:hAnsi="Arial" w:cs="Arial"/>
          <w:color w:val="FF0000"/>
          <w:sz w:val="19"/>
          <w:szCs w:val="19"/>
          <w:shd w:val="clear" w:color="auto" w:fill="FFFFFF"/>
        </w:rPr>
        <w:t xml:space="preserve"> </w:t>
      </w:r>
      <w:r w:rsidR="008E1FB6">
        <w:rPr>
          <w:rFonts w:ascii="Arial" w:eastAsia="Times New Roman" w:hAnsi="Arial" w:cs="Arial"/>
          <w:color w:val="FF0000"/>
          <w:sz w:val="19"/>
          <w:szCs w:val="19"/>
          <w:shd w:val="clear" w:color="auto" w:fill="FFFFFF"/>
        </w:rPr>
        <w:fldChar w:fldCharType="begin" w:fldLock="1"/>
      </w:r>
      <w:r w:rsidR="00DD08E4">
        <w:rPr>
          <w:rFonts w:ascii="Arial" w:eastAsia="Times New Roman" w:hAnsi="Arial" w:cs="Arial"/>
          <w:color w:val="FF0000"/>
          <w:sz w:val="19"/>
          <w:szCs w:val="19"/>
          <w:shd w:val="clear" w:color="auto" w:fill="FFFFFF"/>
        </w:rPr>
        <w:instrText>ADDIN CSL_CITATION { "citationItems" : [ { "id" : "ITEM-1", "itemData" : { "DOI" : "10.1016/j.jsbmb.2015.09.020", "ISSN" : "18791220", "PMID" : "26386462", "abstract" : "Objectives Glucocorticoid treatment induces insulin resistance (IR), which is counteracted by a compensatory hyperinsulinemia, due to increased pancreatic \u03b2-cell function. There is evidence for also reduced hepatic insulin clearance, but whether this correlates with altered activity of insulin-degrading enzyme (IDE) in the liver, is not fully understood. Here, we investigated whether hyperinsulinemia, in glucocorticoid-treated rodents, is associated with any alteration in the insulin clearance and activity of the IDE in the liver. Materials/methods Adult male Swiss mice and Wistar rats were treated with the synthetic glucocorticoid dexamethasone intraperitoneally [1 mg/kg body weight (b.w.)] for 5 consecutive days. Results Glucocorticoid treatment induced IR and hyperinsulinemia in both species, but was more impactful in rats that also displayed glucose intolerance and hyperglycemia. Insulin clearance was reduced in glucocorticoid-treated rats and mice, as judged by the reduction of insulin decay rate and increased insulin area-under-the-curve (47% and 87%, respectively). These results were associated with reduced activity (35%) of hepatic IDE in rats and a tendency to reduction (p = 0.068) in mice, without alteration in hepatic IDE mRNA content, in both species. Conclusion In conclusion, the reduced insulin clearance in glucocorticoid-treated rodents was due to the reduction of hepatic IDE activity, at least in rats, which may contributes to the compensatory hyperinsulinemia. These findings corroborate the idea that short-term and/or partial inhibition of IDE activity in the liver could be beneficial for the glycemic control.", "author" : [ { "dropping-particle" : "", "family" : "Protzek", "given" : "Andr\u00e9 Ot\u00e1vio Peres", "non-dropping-particle" : "", "parse-names" : false, "suffix" : "" }, { "dropping-particle" : "", "family" : "Rezende", "given" : "Luiz Fernando", "non-dropping-particle" : "", "parse-names" : false, "suffix" : "" }, { "dropping-particle" : "", "family" : "Costa-J\u00fanior", "given" : "Jos\u00e9 Maria", "non-dropping-particle" : "", "parse-names" : false, "suffix" : "" }, { "dropping-particle" : "", "family" : "Ferreira", "given" : "Sandra Mara", "non-dropping-particle" : "", "parse-names" : false, "suffix" : "" }, { "dropping-particle" : "", "family" : "Cappelli", "given" : "Ana Paula Gameiro", "non-dropping-particle" : "", "parse-names" : false, "suffix" : "" }, { "dropping-particle" : "De", "family" : "Paula", "given" : "Fl\u00e1via Maria Moura", "non-dropping-particle" : "", "parse-names" : false, "suffix" : "" }, { "dropping-particle" : "De", "family" : "Souza", "given" : "Jane Cristina", "non-dropping-particle" : "", "parse-names" : false, "suffix" : "" }, { "dropping-particle" : "", "family" : "Kurauti", "given" : "Mirian Ayumi", "non-dropping-particle" : "", "parse-names" : false, "suffix" : "" }, { "dropping-particle" : "", "family" : "Carneiro", "given" : "Everardo Magalh\u00e3es", "non-dropping-particle" : "", "parse-names" : false, "suffix" : "" }, { "dropping-particle" : "", "family" : "Rafacho", "given" : "Alex", "non-dropping-particle" : "", "parse-names" : false, "suffix" : "" }, { "dropping-particle" : "", "family" : "Boschero", "given" : "Antonio Carlos", "non-dropping-particle" : "", "parse-names" : false, "suffix" : "" } ], "container-title" : "Journal of Steroid Biochemistry and Molecular Biology", "id" : "ITEM-1", "issued" : { "date-parts" : [ [ "2016" ] ] }, "page" : "1-8", "publisher" : "Elsevier Ltd", "title" : "Hyperinsulinemia caused by dexamethasone treatment is associated with reduced insulin clearance and lower hepatic activity of insulin-degrading enzyme", "type" : "article-journal", "volume" : "155" }, "uris" : [ "http://www.mendeley.com/documents/?uuid=70a1518a-4a69-4db8-97a0-d6f7a0e5c37e" ] }, { "id" : "ITEM-2", "itemData" : { "ISBN" : "0021-9258 (Print)", "ISSN" : "00219258", "abstract" : "The influence of cortisol and other culture conditions on insulin degradation by the chloroquine-sensitive pathway and the chloroquine-nonsensitive pathway (CNP) was investigated in fetal rat hepatocytes during 3 days of culture. The proportions of the chloroquine nonsensitive release of 125I-insulin degradation products into the conditioned medium/h increased from the 1st to the 3rd day of culture, i.e. from 19 to 50% by cells grown in the presence of cortisol and from 17 to 82% by those grown in the absence of cortisol. Replacement of the conditioned medium with the respective fresh medium dramatically enhanced cellular insulin degradation by CNP, i.e. from 22 to 58%, and 19 to 85% in cells grown for 2 days in the presence and absence of cortisol, respectively. Thus, the conditioned medium contained some factor(s) that inhibited CNP. Therefore, we used the inhibited insulin and alpha-casein degradation by papain in vitro as an assay to investigate the nature of the putative anti-(insulin) protease. Cycloheximide completely prevented the appearance of anti-papain activity in the medium. Conditioned medium obtained from cells grown in the presence of cortisol contained about 2-fold more anti-papain activity than the medium that was obtained in the absence of the steroid. The release of anti-papain activity also declined with time from 1 to 3 days of culture and showed an inverse relationship with the magnitude of cellular insulin degradation by CNP. The inhibition of papain-mediated insulin degradation by the anti-(insulin) protease was noncompetitive. The anti-(insulin) protease was nondialyzable (up to the 10-kDa exclusion limit) and inactivated by heat treatment at 50 degrees C for 30 min. These results suggest that fetal hepatocytes synthesize and secrete a glucocorticoid-regulated heat-labile low molecular mass (less than 25 kDa) anti-(insulin) protease, which may contribute to the suppression of insulin degradation caused by the enzymes involved in CNP.", "author" : [ { "dropping-particle" : "", "family" : "Ali", "given" : "M.", "non-dropping-particle" : "", "parse-names" : false, "suffix" : "" }, { "dropping-particle" : "", "family" : "Plas", "given" : "C.", "non-dropping-particle" : "", "parse-names" : false, "suffix" : "" } ], "container-title" : "Journal of Biological Chemistry", "id" : "ITEM-2", "issue" : "35", "issued" : { "date-parts" : [ [ "1989" ] ] }, "page" : "20992-20997", "title" : "Glucocorticoid regulation of chloroquine nonsensitive insulin degradation in cultured fetal rat hypatocytes", "type" : "article-journal", "volume" : "264" }, "uris" : [ "http://www.mendeley.com/documents/?uuid=5ebd1243-4c46-412d-b159-b964e7e32bc7" ] } ], "mendeley" : { "formattedCitation" : "(12,13)", "plainTextFormattedCitation" : "(12,13)", "previouslyFormattedCitation" : "(12,13)" }, "properties" : {  }, "schema" : "https://github.com/citation-style-language/schema/raw/master/csl-citation.json" }</w:instrText>
      </w:r>
      <w:r w:rsidR="008E1FB6">
        <w:rPr>
          <w:rFonts w:ascii="Arial" w:eastAsia="Times New Roman" w:hAnsi="Arial" w:cs="Arial"/>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(12,13)</w:t>
      </w:r>
      <w:r w:rsidR="008E1FB6">
        <w:rPr>
          <w:rFonts w:ascii="Arial" w:eastAsia="Times New Roman" w:hAnsi="Arial" w:cs="Arial"/>
          <w:color w:val="FF0000"/>
          <w:sz w:val="19"/>
          <w:szCs w:val="19"/>
          <w:shd w:val="clear" w:color="auto" w:fill="FFFFFF"/>
        </w:rPr>
        <w:fldChar w:fldCharType="end"/>
      </w:r>
      <w:r w:rsidR="000F1EB6">
        <w:rPr>
          <w:rFonts w:ascii="Arial" w:eastAsia="Times New Roman" w:hAnsi="Arial" w:cs="Arial"/>
          <w:color w:val="FF0000"/>
          <w:sz w:val="19"/>
          <w:szCs w:val="19"/>
          <w:shd w:val="clear" w:color="auto" w:fill="FFFFFF"/>
        </w:rPr>
        <w:t>.  Importantly this was not observed in the HFD animals</w:t>
      </w:r>
      <w:r w:rsidR="00DE4DFD">
        <w:rPr>
          <w:rFonts w:ascii="Arial" w:eastAsia="Times New Roman" w:hAnsi="Arial" w:cs="Arial"/>
          <w:color w:val="FF0000"/>
          <w:sz w:val="19"/>
          <w:szCs w:val="19"/>
          <w:shd w:val="clear" w:color="auto" w:fill="FFFFFF"/>
        </w:rPr>
        <w:t xml:space="preserve"> (see Supplementary Figure 1F)</w:t>
      </w:r>
      <w:r w:rsidR="006110EE">
        <w:rPr>
          <w:rFonts w:ascii="Arial" w:eastAsia="Times New Roman" w:hAnsi="Arial" w:cs="Arial"/>
          <w:color w:val="FF0000"/>
          <w:sz w:val="19"/>
          <w:szCs w:val="19"/>
          <w:shd w:val="clear" w:color="auto" w:fill="FFFFFF"/>
        </w:rPr>
        <w:t xml:space="preserve">, nor does it </w:t>
      </w:r>
      <w:r>
        <w:rPr>
          <w:rFonts w:ascii="Arial" w:eastAsia="Times New Roman" w:hAnsi="Arial" w:cs="Arial"/>
          <w:color w:val="FF0000"/>
          <w:sz w:val="19"/>
          <w:szCs w:val="19"/>
          <w:shd w:val="clear" w:color="auto" w:fill="FFFFFF"/>
        </w:rPr>
        <w:t xml:space="preserve">strongly </w:t>
      </w:r>
      <w:r w:rsidR="006110EE">
        <w:rPr>
          <w:rFonts w:ascii="Arial" w:eastAsia="Times New Roman" w:hAnsi="Arial" w:cs="Arial"/>
          <w:color w:val="FF0000"/>
          <w:sz w:val="19"/>
          <w:szCs w:val="19"/>
          <w:shd w:val="clear" w:color="auto" w:fill="FFFFFF"/>
        </w:rPr>
        <w:t>impact our interpretation of insulin tolerance tests</w:t>
      </w:r>
      <w:r w:rsidR="000F1EB6">
        <w:rPr>
          <w:rFonts w:ascii="Arial" w:eastAsia="Times New Roman" w:hAnsi="Arial" w:cs="Arial"/>
          <w:color w:val="FF0000"/>
          <w:sz w:val="19"/>
          <w:szCs w:val="19"/>
          <w:shd w:val="clear" w:color="auto" w:fill="FFFFFF"/>
        </w:rPr>
        <w:t xml:space="preserve">.  This </w:t>
      </w:r>
      <w:r>
        <w:rPr>
          <w:rFonts w:ascii="Arial" w:eastAsia="Times New Roman" w:hAnsi="Arial" w:cs="Arial"/>
          <w:color w:val="FF0000"/>
          <w:sz w:val="19"/>
          <w:szCs w:val="19"/>
          <w:shd w:val="clear" w:color="auto" w:fill="FFFFFF"/>
        </w:rPr>
        <w:t xml:space="preserve">confounding effect </w:t>
      </w:r>
      <w:r w:rsidR="000F1EB6">
        <w:rPr>
          <w:rFonts w:ascii="Arial" w:eastAsia="Times New Roman" w:hAnsi="Arial" w:cs="Arial"/>
          <w:color w:val="FF0000"/>
          <w:sz w:val="19"/>
          <w:szCs w:val="19"/>
          <w:shd w:val="clear" w:color="auto" w:fill="FFFFFF"/>
        </w:rPr>
        <w:t xml:space="preserve">made interpretation </w:t>
      </w:r>
      <w:r w:rsidR="00DE4DFD">
        <w:rPr>
          <w:rFonts w:ascii="Arial" w:eastAsia="Times New Roman" w:hAnsi="Arial" w:cs="Arial"/>
          <w:color w:val="FF0000"/>
          <w:sz w:val="19"/>
          <w:szCs w:val="19"/>
          <w:shd w:val="clear" w:color="auto" w:fill="FFFFFF"/>
        </w:rPr>
        <w:t xml:space="preserve">of NCD glucose clamps </w:t>
      </w:r>
      <w:r w:rsidR="000F1EB6">
        <w:rPr>
          <w:rFonts w:ascii="Arial" w:eastAsia="Times New Roman" w:hAnsi="Arial" w:cs="Arial"/>
          <w:color w:val="FF0000"/>
          <w:sz w:val="19"/>
          <w:szCs w:val="19"/>
          <w:shd w:val="clear" w:color="auto" w:fill="FFFFFF"/>
        </w:rPr>
        <w:t xml:space="preserve">problematic because the two groups in the NCD cohort had different effective insulin exposures, </w:t>
      </w:r>
      <w:r>
        <w:rPr>
          <w:rFonts w:ascii="Arial" w:eastAsia="Times New Roman" w:hAnsi="Arial" w:cs="Arial"/>
          <w:color w:val="FF0000"/>
          <w:sz w:val="19"/>
          <w:szCs w:val="19"/>
          <w:shd w:val="clear" w:color="auto" w:fill="FFFFFF"/>
        </w:rPr>
        <w:t xml:space="preserve">and </w:t>
      </w:r>
      <w:r w:rsidR="000F1EB6">
        <w:rPr>
          <w:rFonts w:ascii="Arial" w:eastAsia="Times New Roman" w:hAnsi="Arial" w:cs="Arial"/>
          <w:color w:val="FF0000"/>
          <w:sz w:val="19"/>
          <w:szCs w:val="19"/>
          <w:shd w:val="clear" w:color="auto" w:fill="FFFFFF"/>
        </w:rPr>
        <w:t xml:space="preserve">we chose to not include those data.  The result of the impaired </w:t>
      </w:r>
      <w:r w:rsidR="00DE4DFD">
        <w:rPr>
          <w:rFonts w:ascii="Arial" w:eastAsia="Times New Roman" w:hAnsi="Arial" w:cs="Arial"/>
          <w:color w:val="FF0000"/>
          <w:sz w:val="19"/>
          <w:szCs w:val="19"/>
          <w:shd w:val="clear" w:color="auto" w:fill="FFFFFF"/>
        </w:rPr>
        <w:t>i</w:t>
      </w:r>
      <w:r w:rsidR="00323FED">
        <w:rPr>
          <w:rFonts w:ascii="Arial" w:eastAsia="Times New Roman" w:hAnsi="Arial" w:cs="Arial"/>
          <w:color w:val="FF0000"/>
          <w:sz w:val="19"/>
          <w:szCs w:val="19"/>
          <w:shd w:val="clear" w:color="auto" w:fill="FFFFFF"/>
        </w:rPr>
        <w:t>n</w:t>
      </w:r>
      <w:r w:rsidR="00DE4DFD">
        <w:rPr>
          <w:rFonts w:ascii="Arial" w:eastAsia="Times New Roman" w:hAnsi="Arial" w:cs="Arial"/>
          <w:color w:val="FF0000"/>
          <w:sz w:val="19"/>
          <w:szCs w:val="19"/>
          <w:shd w:val="clear" w:color="auto" w:fill="FFFFFF"/>
        </w:rPr>
        <w:t>sulin</w:t>
      </w:r>
      <w:r w:rsidR="000F1EB6">
        <w:rPr>
          <w:rFonts w:ascii="Arial" w:eastAsia="Times New Roman" w:hAnsi="Arial" w:cs="Arial"/>
          <w:color w:val="FF0000"/>
          <w:sz w:val="19"/>
          <w:szCs w:val="19"/>
          <w:shd w:val="clear" w:color="auto" w:fill="FFFFFF"/>
        </w:rPr>
        <w:t xml:space="preserve"> clearance was that NCD animals appeared</w:t>
      </w:r>
      <w:ins w:id="54" w:author="Microsoft Office User" w:date="2018-03-28T15:22:00Z">
        <w:r w:rsidR="00EE3026">
          <w:rPr>
            <w:rFonts w:ascii="Arial" w:eastAsia="Times New Roman" w:hAnsi="Arial" w:cs="Arial"/>
            <w:color w:val="FF0000"/>
            <w:sz w:val="19"/>
            <w:szCs w:val="19"/>
            <w:shd w:val="clear" w:color="auto" w:fill="FFFFFF"/>
          </w:rPr>
          <w:t xml:space="preserve"> to</w:t>
        </w:r>
      </w:ins>
      <w:r w:rsidR="000F1EB6">
        <w:rPr>
          <w:rFonts w:ascii="Arial" w:eastAsia="Times New Roman" w:hAnsi="Arial" w:cs="Arial"/>
          <w:color w:val="FF0000"/>
          <w:sz w:val="19"/>
          <w:szCs w:val="19"/>
          <w:shd w:val="clear" w:color="auto" w:fill="FFFFFF"/>
        </w:rPr>
        <w:t xml:space="preserve"> have very modest differences when treated with dexamethasone in terms of glucose infusion rate, rate of glucose disposal and endogenous glucose production</w:t>
      </w:r>
      <w:r>
        <w:rPr>
          <w:rFonts w:ascii="Arial" w:eastAsia="Times New Roman" w:hAnsi="Arial" w:cs="Arial"/>
          <w:color w:val="FF0000"/>
          <w:sz w:val="19"/>
          <w:szCs w:val="19"/>
          <w:shd w:val="clear" w:color="auto" w:fill="FFFFFF"/>
        </w:rPr>
        <w:t xml:space="preserve"> (Figures 4C-E of this response)</w:t>
      </w:r>
      <w:r w:rsidR="00DE4DFD">
        <w:rPr>
          <w:rFonts w:ascii="Arial" w:eastAsia="Times New Roman" w:hAnsi="Arial" w:cs="Arial"/>
          <w:color w:val="FF0000"/>
          <w:sz w:val="19"/>
          <w:szCs w:val="19"/>
          <w:shd w:val="clear" w:color="auto" w:fill="FFFFFF"/>
        </w:rPr>
        <w:t>, likely a counterbalance between insulin resistance and insulin turnover</w:t>
      </w:r>
      <w:r w:rsidR="000F1EB6">
        <w:rPr>
          <w:rFonts w:ascii="Arial" w:eastAsia="Times New Roman" w:hAnsi="Arial" w:cs="Arial"/>
          <w:color w:val="FF0000"/>
          <w:sz w:val="19"/>
          <w:szCs w:val="19"/>
          <w:shd w:val="clear" w:color="auto" w:fill="FFFFFF"/>
        </w:rPr>
        <w:t xml:space="preserve">.  While </w:t>
      </w:r>
      <w:r>
        <w:rPr>
          <w:rFonts w:ascii="Arial" w:eastAsia="Times New Roman" w:hAnsi="Arial" w:cs="Arial"/>
          <w:color w:val="FF0000"/>
          <w:sz w:val="19"/>
          <w:szCs w:val="19"/>
          <w:shd w:val="clear" w:color="auto" w:fill="FFFFFF"/>
        </w:rPr>
        <w:t xml:space="preserve">these data </w:t>
      </w:r>
      <w:r w:rsidR="000F1EB6">
        <w:rPr>
          <w:rFonts w:ascii="Arial" w:eastAsia="Times New Roman" w:hAnsi="Arial" w:cs="Arial"/>
          <w:color w:val="FF0000"/>
          <w:sz w:val="19"/>
          <w:szCs w:val="19"/>
          <w:shd w:val="clear" w:color="auto" w:fill="FFFFFF"/>
        </w:rPr>
        <w:t>broadly agree with our overall hypothesis of more impaired glucose homeostasis in obese, dexamethasone treated animals, we thought that this would be confusing and tangential to the reader.  We will defer to the editor and reviewers though, if thes</w:t>
      </w:r>
      <w:r w:rsidR="00323FED">
        <w:rPr>
          <w:rFonts w:ascii="Arial" w:eastAsia="Times New Roman" w:hAnsi="Arial" w:cs="Arial"/>
          <w:color w:val="FF0000"/>
          <w:sz w:val="19"/>
          <w:szCs w:val="19"/>
          <w:shd w:val="clear" w:color="auto" w:fill="FFFFFF"/>
        </w:rPr>
        <w:t>e</w:t>
      </w:r>
      <w:r w:rsidR="000F1EB6">
        <w:rPr>
          <w:rFonts w:ascii="Arial" w:eastAsia="Times New Roman" w:hAnsi="Arial" w:cs="Arial"/>
          <w:color w:val="FF0000"/>
          <w:sz w:val="19"/>
          <w:szCs w:val="19"/>
          <w:shd w:val="clear" w:color="auto" w:fill="FFFFFF"/>
        </w:rPr>
        <w:t xml:space="preserve"> data deemed to be of value, we are happy to include them in the manuscript, but fo</w:t>
      </w:r>
      <w:r w:rsidR="00DE4DFD">
        <w:rPr>
          <w:rFonts w:ascii="Arial" w:eastAsia="Times New Roman" w:hAnsi="Arial" w:cs="Arial"/>
          <w:color w:val="FF0000"/>
          <w:sz w:val="19"/>
          <w:szCs w:val="19"/>
          <w:shd w:val="clear" w:color="auto" w:fill="FFFFFF"/>
        </w:rPr>
        <w:t>r</w:t>
      </w:r>
      <w:r w:rsidR="000F1EB6">
        <w:rPr>
          <w:rFonts w:ascii="Arial" w:eastAsia="Times New Roman" w:hAnsi="Arial" w:cs="Arial"/>
          <w:color w:val="FF0000"/>
          <w:sz w:val="19"/>
          <w:szCs w:val="19"/>
          <w:shd w:val="clear" w:color="auto" w:fill="FFFFFF"/>
        </w:rPr>
        <w:t xml:space="preserve"> now present them </w:t>
      </w:r>
      <w:ins w:id="55" w:author="Microsoft Office User" w:date="2018-03-28T15:22:00Z">
        <w:r w:rsidR="00EE3026">
          <w:rPr>
            <w:rFonts w:ascii="Arial" w:eastAsia="Times New Roman" w:hAnsi="Arial" w:cs="Arial"/>
            <w:color w:val="FF0000"/>
            <w:sz w:val="19"/>
            <w:szCs w:val="19"/>
            <w:shd w:val="clear" w:color="auto" w:fill="FFFFFF"/>
          </w:rPr>
          <w:t>here.</w:t>
        </w:r>
      </w:ins>
      <w:r w:rsidR="00BC3336">
        <w:rPr>
          <w:rFonts w:ascii="Arial" w:eastAsia="Times New Roman" w:hAnsi="Arial" w:cs="Arial"/>
          <w:color w:val="FF0000"/>
          <w:sz w:val="19"/>
          <w:szCs w:val="19"/>
          <w:shd w:val="clear" w:color="auto" w:fill="FFFFFF"/>
        </w:rPr>
        <w:t xml:space="preserve"> </w:t>
      </w:r>
    </w:p>
    <w:p w14:paraId="5A242A6A" w14:textId="46256F03" w:rsidR="003629DC" w:rsidRDefault="003629DC"/>
    <w:p w14:paraId="3C4CBACE" w14:textId="6737ED64" w:rsidR="00D0769A" w:rsidRDefault="00D0769A" w:rsidP="0015217E">
      <w:pPr>
        <w:widowControl w:val="0"/>
        <w:autoSpaceDE w:val="0"/>
        <w:autoSpaceDN w:val="0"/>
        <w:adjustRightInd w:val="0"/>
        <w:ind w:left="640" w:hanging="640"/>
        <w:rPr>
          <w:rFonts w:ascii="Arial" w:eastAsia="Times New Roman" w:hAnsi="Arial" w:cs="Arial"/>
          <w:color w:val="FF0000"/>
          <w:sz w:val="19"/>
          <w:szCs w:val="19"/>
          <w:shd w:val="clear" w:color="auto" w:fill="FFFFFF"/>
        </w:rPr>
      </w:pPr>
    </w:p>
    <w:p w14:paraId="66A746C7" w14:textId="77777777" w:rsidR="00D0769A" w:rsidRDefault="00D0769A" w:rsidP="0015217E">
      <w:pPr>
        <w:widowControl w:val="0"/>
        <w:autoSpaceDE w:val="0"/>
        <w:autoSpaceDN w:val="0"/>
        <w:adjustRightInd w:val="0"/>
        <w:ind w:left="640" w:hanging="640"/>
        <w:rPr>
          <w:rFonts w:ascii="Arial" w:eastAsia="Times New Roman" w:hAnsi="Arial" w:cs="Arial"/>
          <w:color w:val="FF0000"/>
          <w:sz w:val="19"/>
          <w:szCs w:val="19"/>
          <w:shd w:val="clear" w:color="auto" w:fill="FFFFFF"/>
        </w:rPr>
      </w:pPr>
    </w:p>
    <w:p w14:paraId="3A53273F" w14:textId="77777777" w:rsidR="00D0769A" w:rsidRDefault="00D0769A" w:rsidP="0015217E">
      <w:pPr>
        <w:widowControl w:val="0"/>
        <w:autoSpaceDE w:val="0"/>
        <w:autoSpaceDN w:val="0"/>
        <w:adjustRightInd w:val="0"/>
        <w:ind w:left="640" w:hanging="640"/>
        <w:rPr>
          <w:rFonts w:ascii="Arial" w:eastAsia="Times New Roman" w:hAnsi="Arial" w:cs="Arial"/>
          <w:color w:val="FF0000"/>
          <w:sz w:val="19"/>
          <w:szCs w:val="19"/>
          <w:shd w:val="clear" w:color="auto" w:fill="FFFFFF"/>
        </w:rPr>
      </w:pPr>
    </w:p>
    <w:p w14:paraId="23156565" w14:textId="3AE38C08" w:rsidR="00D0769A" w:rsidRPr="00D0769A" w:rsidRDefault="00D0769A" w:rsidP="0015217E">
      <w:pPr>
        <w:widowControl w:val="0"/>
        <w:autoSpaceDE w:val="0"/>
        <w:autoSpaceDN w:val="0"/>
        <w:adjustRightInd w:val="0"/>
        <w:ind w:left="640" w:hanging="640"/>
        <w:rPr>
          <w:rFonts w:ascii="Arial" w:eastAsia="Times New Roman" w:hAnsi="Arial" w:cs="Arial"/>
          <w:b/>
          <w:color w:val="FF0000"/>
          <w:sz w:val="19"/>
          <w:szCs w:val="19"/>
          <w:shd w:val="clear" w:color="auto" w:fill="FFFFFF"/>
        </w:rPr>
      </w:pPr>
      <w:r w:rsidRPr="00D0769A">
        <w:rPr>
          <w:rFonts w:ascii="Arial" w:eastAsia="Times New Roman" w:hAnsi="Arial" w:cs="Arial"/>
          <w:b/>
          <w:color w:val="FF0000"/>
          <w:sz w:val="19"/>
          <w:szCs w:val="19"/>
          <w:shd w:val="clear" w:color="auto" w:fill="FFFFFF"/>
        </w:rPr>
        <w:t>References</w:t>
      </w:r>
    </w:p>
    <w:p w14:paraId="5A3D1F24" w14:textId="74BD9F29" w:rsidR="00DD08E4" w:rsidRPr="00DD08E4" w:rsidRDefault="003629DC" w:rsidP="00DD08E4">
      <w:pPr>
        <w:widowControl w:val="0"/>
        <w:autoSpaceDE w:val="0"/>
        <w:autoSpaceDN w:val="0"/>
        <w:adjustRightInd w:val="0"/>
        <w:ind w:left="640" w:hanging="640"/>
        <w:rPr>
          <w:rFonts w:ascii="Arial" w:eastAsia="Times New Roman" w:hAnsi="Arial" w:cs="Arial"/>
          <w:noProof/>
          <w:sz w:val="20"/>
        </w:rPr>
      </w:pPr>
      <w:r>
        <w:rPr>
          <w:rFonts w:ascii="Arial" w:eastAsia="Times New Roman" w:hAnsi="Arial" w:cs="Arial"/>
          <w:color w:val="FF0000"/>
          <w:sz w:val="19"/>
          <w:szCs w:val="19"/>
          <w:shd w:val="clear" w:color="auto" w:fill="FFFFFF"/>
        </w:rPr>
        <w:fldChar w:fldCharType="begin" w:fldLock="1"/>
      </w:r>
      <w:r>
        <w:rPr>
          <w:rFonts w:ascii="Arial" w:eastAsia="Times New Roman" w:hAnsi="Arial" w:cs="Arial"/>
          <w:color w:val="FF0000"/>
          <w:sz w:val="19"/>
          <w:szCs w:val="19"/>
          <w:shd w:val="clear" w:color="auto" w:fill="FFFFFF"/>
        </w:rPr>
        <w:instrText xml:space="preserve">ADDIN Mendeley Bibliography CSL_BIBLIOGRAPHY </w:instrText>
      </w:r>
      <w:r>
        <w:rPr>
          <w:rFonts w:ascii="Arial" w:eastAsia="Times New Roman" w:hAnsi="Arial" w:cs="Arial"/>
          <w:color w:val="FF0000"/>
          <w:sz w:val="19"/>
          <w:szCs w:val="19"/>
          <w:shd w:val="clear" w:color="auto" w:fill="FFFFFF"/>
        </w:rPr>
        <w:fldChar w:fldCharType="separate"/>
      </w:r>
      <w:r w:rsidR="00DD08E4" w:rsidRPr="00DD08E4">
        <w:rPr>
          <w:rFonts w:ascii="Arial" w:eastAsia="Times New Roman" w:hAnsi="Arial" w:cs="Arial"/>
          <w:noProof/>
          <w:sz w:val="20"/>
        </w:rPr>
        <w:t xml:space="preserve">1. </w:t>
      </w:r>
      <w:r w:rsidR="00DD08E4" w:rsidRPr="00DD08E4">
        <w:rPr>
          <w:rFonts w:ascii="Arial" w:eastAsia="Times New Roman" w:hAnsi="Arial" w:cs="Arial"/>
          <w:noProof/>
          <w:sz w:val="20"/>
        </w:rPr>
        <w:tab/>
      </w:r>
      <w:r w:rsidR="00DD08E4" w:rsidRPr="00DD08E4">
        <w:rPr>
          <w:rFonts w:ascii="Arial" w:eastAsia="Times New Roman" w:hAnsi="Arial" w:cs="Arial"/>
          <w:b/>
          <w:bCs/>
          <w:noProof/>
          <w:sz w:val="20"/>
        </w:rPr>
        <w:t>Lee SM, Bressler R.</w:t>
      </w:r>
      <w:r w:rsidR="00DD08E4" w:rsidRPr="00DD08E4">
        <w:rPr>
          <w:rFonts w:ascii="Arial" w:eastAsia="Times New Roman" w:hAnsi="Arial" w:cs="Arial"/>
          <w:noProof/>
          <w:sz w:val="20"/>
        </w:rPr>
        <w:t xml:space="preserve"> Prevention of diabetic nephropathy by diet control in the db/db mouse. </w:t>
      </w:r>
      <w:r w:rsidR="00DD08E4" w:rsidRPr="00DD08E4">
        <w:rPr>
          <w:rFonts w:ascii="Arial" w:eastAsia="Times New Roman" w:hAnsi="Arial" w:cs="Arial"/>
          <w:i/>
          <w:iCs/>
          <w:noProof/>
          <w:sz w:val="20"/>
        </w:rPr>
        <w:t>Diabetes</w:t>
      </w:r>
      <w:r w:rsidR="00DD08E4" w:rsidRPr="00DD08E4">
        <w:rPr>
          <w:rFonts w:ascii="Arial" w:eastAsia="Times New Roman" w:hAnsi="Arial" w:cs="Arial"/>
          <w:noProof/>
          <w:sz w:val="20"/>
        </w:rPr>
        <w:t xml:space="preserve"> 1981;30(2):106–111.</w:t>
      </w:r>
    </w:p>
    <w:p w14:paraId="75E07FBE" w14:textId="77777777" w:rsidR="00DD08E4" w:rsidRPr="00DD08E4" w:rsidRDefault="00DD08E4" w:rsidP="00DD08E4">
      <w:pPr>
        <w:widowControl w:val="0"/>
        <w:autoSpaceDE w:val="0"/>
        <w:autoSpaceDN w:val="0"/>
        <w:adjustRightInd w:val="0"/>
        <w:ind w:left="640" w:hanging="640"/>
        <w:rPr>
          <w:rFonts w:ascii="Arial" w:eastAsia="Times New Roman" w:hAnsi="Arial" w:cs="Arial"/>
          <w:noProof/>
          <w:sz w:val="20"/>
        </w:rPr>
      </w:pPr>
      <w:r w:rsidRPr="00DD08E4">
        <w:rPr>
          <w:rFonts w:ascii="Arial" w:eastAsia="Times New Roman" w:hAnsi="Arial" w:cs="Arial"/>
          <w:noProof/>
          <w:sz w:val="20"/>
        </w:rPr>
        <w:t xml:space="preserve">2. </w:t>
      </w:r>
      <w:r w:rsidRPr="00DD08E4">
        <w:rPr>
          <w:rFonts w:ascii="Arial" w:eastAsia="Times New Roman" w:hAnsi="Arial" w:cs="Arial"/>
          <w:noProof/>
          <w:sz w:val="20"/>
        </w:rPr>
        <w:tab/>
      </w:r>
      <w:r w:rsidRPr="00DD08E4">
        <w:rPr>
          <w:rFonts w:ascii="Arial" w:eastAsia="Times New Roman" w:hAnsi="Arial" w:cs="Arial"/>
          <w:b/>
          <w:bCs/>
          <w:noProof/>
          <w:sz w:val="20"/>
        </w:rPr>
        <w:t>Tyrrell JB, Findling JW, Aron DC, Fitzgerald PA, Forsham PH.</w:t>
      </w:r>
      <w:r w:rsidRPr="00DD08E4">
        <w:rPr>
          <w:rFonts w:ascii="Arial" w:eastAsia="Times New Roman" w:hAnsi="Arial" w:cs="Arial"/>
          <w:noProof/>
          <w:sz w:val="20"/>
        </w:rPr>
        <w:t xml:space="preserve"> An overnight high-dose dexamethasone suppression test for rapid differential diagnosis of Cushing’s syndrome. </w:t>
      </w:r>
      <w:r w:rsidRPr="00DD08E4">
        <w:rPr>
          <w:rFonts w:ascii="Arial" w:eastAsia="Times New Roman" w:hAnsi="Arial" w:cs="Arial"/>
          <w:i/>
          <w:iCs/>
          <w:noProof/>
          <w:sz w:val="20"/>
        </w:rPr>
        <w:t>Ann.Intern.Med.</w:t>
      </w:r>
      <w:r w:rsidRPr="00DD08E4">
        <w:rPr>
          <w:rFonts w:ascii="Arial" w:eastAsia="Times New Roman" w:hAnsi="Arial" w:cs="Arial"/>
          <w:noProof/>
          <w:sz w:val="20"/>
        </w:rPr>
        <w:t xml:space="preserve"> 1986;104:180–186.</w:t>
      </w:r>
    </w:p>
    <w:p w14:paraId="4091A0CC" w14:textId="77777777" w:rsidR="00DD08E4" w:rsidRPr="00DD08E4" w:rsidRDefault="00DD08E4" w:rsidP="00DD08E4">
      <w:pPr>
        <w:widowControl w:val="0"/>
        <w:autoSpaceDE w:val="0"/>
        <w:autoSpaceDN w:val="0"/>
        <w:adjustRightInd w:val="0"/>
        <w:ind w:left="640" w:hanging="640"/>
        <w:rPr>
          <w:rFonts w:ascii="Arial" w:eastAsia="Times New Roman" w:hAnsi="Arial" w:cs="Arial"/>
          <w:noProof/>
          <w:sz w:val="20"/>
        </w:rPr>
      </w:pPr>
      <w:r w:rsidRPr="00DD08E4">
        <w:rPr>
          <w:rFonts w:ascii="Arial" w:eastAsia="Times New Roman" w:hAnsi="Arial" w:cs="Arial"/>
          <w:noProof/>
          <w:sz w:val="20"/>
        </w:rPr>
        <w:t xml:space="preserve">3. </w:t>
      </w:r>
      <w:r w:rsidRPr="00DD08E4">
        <w:rPr>
          <w:rFonts w:ascii="Arial" w:eastAsia="Times New Roman" w:hAnsi="Arial" w:cs="Arial"/>
          <w:noProof/>
          <w:sz w:val="20"/>
        </w:rPr>
        <w:tab/>
      </w:r>
      <w:r w:rsidRPr="00DD08E4">
        <w:rPr>
          <w:rFonts w:ascii="Arial" w:eastAsia="Times New Roman" w:hAnsi="Arial" w:cs="Arial"/>
          <w:b/>
          <w:bCs/>
          <w:noProof/>
          <w:sz w:val="20"/>
        </w:rPr>
        <w:t>Fleseriu M, Biller BMK, Findling JW, Molitch ME, Schteingart DE, Gross C, Auchus R, Bailey T, Biller BMK, Carroll T, Colleran K, Fein H, Findling JW, Fleseriu M, Hamrahian A, Katznelson L, Kerr J, Kipnes M, Kirschner L, Koch C, Lerman S, Lyons T, McPhaul M, Molitch ME, Schteingart DE, Vaughan TB, Weiss R.</w:t>
      </w:r>
      <w:r w:rsidRPr="00DD08E4">
        <w:rPr>
          <w:rFonts w:ascii="Arial" w:eastAsia="Times New Roman" w:hAnsi="Arial" w:cs="Arial"/>
          <w:noProof/>
          <w:sz w:val="20"/>
        </w:rPr>
        <w:t xml:space="preserve"> Mifepristone, a Glucocorticoid Receptor Antagonist, Produces Clinical and Metabolic Benefits in Patients with Cushing’s Syndrome. </w:t>
      </w:r>
      <w:r w:rsidRPr="00DD08E4">
        <w:rPr>
          <w:rFonts w:ascii="Arial" w:eastAsia="Times New Roman" w:hAnsi="Arial" w:cs="Arial"/>
          <w:i/>
          <w:iCs/>
          <w:noProof/>
          <w:sz w:val="20"/>
        </w:rPr>
        <w:t>J. Clin. Endocrinol. Metab.</w:t>
      </w:r>
      <w:r w:rsidRPr="00DD08E4">
        <w:rPr>
          <w:rFonts w:ascii="Arial" w:eastAsia="Times New Roman" w:hAnsi="Arial" w:cs="Arial"/>
          <w:noProof/>
          <w:sz w:val="20"/>
        </w:rPr>
        <w:t xml:space="preserve"> 2012;97(6):2039–2049.</w:t>
      </w:r>
    </w:p>
    <w:p w14:paraId="2DD286DB" w14:textId="77777777" w:rsidR="00DD08E4" w:rsidRPr="00DD08E4" w:rsidRDefault="00DD08E4" w:rsidP="00DD08E4">
      <w:pPr>
        <w:widowControl w:val="0"/>
        <w:autoSpaceDE w:val="0"/>
        <w:autoSpaceDN w:val="0"/>
        <w:adjustRightInd w:val="0"/>
        <w:ind w:left="640" w:hanging="640"/>
        <w:rPr>
          <w:rFonts w:ascii="Arial" w:eastAsia="Times New Roman" w:hAnsi="Arial" w:cs="Arial"/>
          <w:noProof/>
          <w:sz w:val="20"/>
        </w:rPr>
      </w:pPr>
      <w:r w:rsidRPr="00DD08E4">
        <w:rPr>
          <w:rFonts w:ascii="Arial" w:eastAsia="Times New Roman" w:hAnsi="Arial" w:cs="Arial"/>
          <w:noProof/>
          <w:sz w:val="20"/>
        </w:rPr>
        <w:t xml:space="preserve">4. </w:t>
      </w:r>
      <w:r w:rsidRPr="00DD08E4">
        <w:rPr>
          <w:rFonts w:ascii="Arial" w:eastAsia="Times New Roman" w:hAnsi="Arial" w:cs="Arial"/>
          <w:noProof/>
          <w:sz w:val="20"/>
        </w:rPr>
        <w:tab/>
      </w:r>
      <w:r w:rsidRPr="00DD08E4">
        <w:rPr>
          <w:rFonts w:ascii="Arial" w:eastAsia="Times New Roman" w:hAnsi="Arial" w:cs="Arial"/>
          <w:b/>
          <w:bCs/>
          <w:noProof/>
          <w:sz w:val="20"/>
        </w:rPr>
        <w:t>Medscape.</w:t>
      </w:r>
      <w:r w:rsidRPr="00DD08E4">
        <w:rPr>
          <w:rFonts w:ascii="Arial" w:eastAsia="Times New Roman" w:hAnsi="Arial" w:cs="Arial"/>
          <w:noProof/>
          <w:sz w:val="20"/>
        </w:rPr>
        <w:t xml:space="preserve"> Decadron, Dexamethasone Intensol (dexamethasone) dosing, indications, interactions, adverse effects, and more. Available at: https://reference.medscape.com/drug/decadron-dexamethasone-intensol-dexamethasone-342741. Accessed March 26, 2018.</w:t>
      </w:r>
    </w:p>
    <w:p w14:paraId="008C43BF" w14:textId="77777777" w:rsidR="00DD08E4" w:rsidRPr="00DD08E4" w:rsidRDefault="00DD08E4" w:rsidP="00DD08E4">
      <w:pPr>
        <w:widowControl w:val="0"/>
        <w:autoSpaceDE w:val="0"/>
        <w:autoSpaceDN w:val="0"/>
        <w:adjustRightInd w:val="0"/>
        <w:ind w:left="640" w:hanging="640"/>
        <w:rPr>
          <w:rFonts w:ascii="Arial" w:eastAsia="Times New Roman" w:hAnsi="Arial" w:cs="Arial"/>
          <w:noProof/>
          <w:sz w:val="20"/>
        </w:rPr>
      </w:pPr>
      <w:r w:rsidRPr="00DD08E4">
        <w:rPr>
          <w:rFonts w:ascii="Arial" w:eastAsia="Times New Roman" w:hAnsi="Arial" w:cs="Arial"/>
          <w:noProof/>
          <w:sz w:val="20"/>
        </w:rPr>
        <w:t xml:space="preserve">5. </w:t>
      </w:r>
      <w:r w:rsidRPr="00DD08E4">
        <w:rPr>
          <w:rFonts w:ascii="Arial" w:eastAsia="Times New Roman" w:hAnsi="Arial" w:cs="Arial"/>
          <w:noProof/>
          <w:sz w:val="20"/>
        </w:rPr>
        <w:tab/>
      </w:r>
      <w:r w:rsidRPr="00DD08E4">
        <w:rPr>
          <w:rFonts w:ascii="Arial" w:eastAsia="Times New Roman" w:hAnsi="Arial" w:cs="Arial"/>
          <w:b/>
          <w:bCs/>
          <w:noProof/>
          <w:sz w:val="20"/>
        </w:rPr>
        <w:t>Ballard PL, Granberg P BR.</w:t>
      </w:r>
      <w:r w:rsidRPr="00DD08E4">
        <w:rPr>
          <w:rFonts w:ascii="Arial" w:eastAsia="Times New Roman" w:hAnsi="Arial" w:cs="Arial"/>
          <w:noProof/>
          <w:sz w:val="20"/>
        </w:rPr>
        <w:t xml:space="preserve"> Glucocorticoid level in maternal and cord serum after perinatal betamethasone therapy to prevent respiratory distress syndrome. </w:t>
      </w:r>
      <w:r w:rsidRPr="00DD08E4">
        <w:rPr>
          <w:rFonts w:ascii="Arial" w:eastAsia="Times New Roman" w:hAnsi="Arial" w:cs="Arial"/>
          <w:i/>
          <w:iCs/>
          <w:noProof/>
          <w:sz w:val="20"/>
        </w:rPr>
        <w:t>J Clin Invest</w:t>
      </w:r>
      <w:r w:rsidRPr="00DD08E4">
        <w:rPr>
          <w:rFonts w:ascii="Arial" w:eastAsia="Times New Roman" w:hAnsi="Arial" w:cs="Arial"/>
          <w:noProof/>
          <w:sz w:val="20"/>
        </w:rPr>
        <w:t xml:space="preserve"> 1975;56(1):1548–1554.</w:t>
      </w:r>
    </w:p>
    <w:p w14:paraId="200FB51B" w14:textId="77777777" w:rsidR="00DD08E4" w:rsidRPr="00DD08E4" w:rsidRDefault="00DD08E4" w:rsidP="00DD08E4">
      <w:pPr>
        <w:widowControl w:val="0"/>
        <w:autoSpaceDE w:val="0"/>
        <w:autoSpaceDN w:val="0"/>
        <w:adjustRightInd w:val="0"/>
        <w:ind w:left="640" w:hanging="640"/>
        <w:rPr>
          <w:rFonts w:ascii="Arial" w:eastAsia="Times New Roman" w:hAnsi="Arial" w:cs="Arial"/>
          <w:noProof/>
          <w:sz w:val="20"/>
        </w:rPr>
      </w:pPr>
      <w:r w:rsidRPr="00DD08E4">
        <w:rPr>
          <w:rFonts w:ascii="Arial" w:eastAsia="Times New Roman" w:hAnsi="Arial" w:cs="Arial"/>
          <w:noProof/>
          <w:sz w:val="20"/>
        </w:rPr>
        <w:t xml:space="preserve">6. </w:t>
      </w:r>
      <w:r w:rsidRPr="00DD08E4">
        <w:rPr>
          <w:rFonts w:ascii="Arial" w:eastAsia="Times New Roman" w:hAnsi="Arial" w:cs="Arial"/>
          <w:noProof/>
          <w:sz w:val="20"/>
        </w:rPr>
        <w:tab/>
      </w:r>
      <w:r w:rsidRPr="00DD08E4">
        <w:rPr>
          <w:rFonts w:ascii="Arial" w:eastAsia="Times New Roman" w:hAnsi="Arial" w:cs="Arial"/>
          <w:b/>
          <w:bCs/>
          <w:noProof/>
          <w:sz w:val="20"/>
        </w:rPr>
        <w:t xml:space="preserve">Ballard PL, Ballard RA, Granberg JP, Sniderman S, Gluckman PD, Kaplan SL, Grumbach </w:t>
      </w:r>
      <w:r w:rsidRPr="00DD08E4">
        <w:rPr>
          <w:rFonts w:ascii="Arial" w:eastAsia="Times New Roman" w:hAnsi="Arial" w:cs="Arial"/>
          <w:b/>
          <w:bCs/>
          <w:noProof/>
          <w:sz w:val="20"/>
        </w:rPr>
        <w:lastRenderedPageBreak/>
        <w:t>MM.</w:t>
      </w:r>
      <w:r w:rsidRPr="00DD08E4">
        <w:rPr>
          <w:rFonts w:ascii="Arial" w:eastAsia="Times New Roman" w:hAnsi="Arial" w:cs="Arial"/>
          <w:noProof/>
          <w:sz w:val="20"/>
        </w:rPr>
        <w:t xml:space="preserve"> Fetal sex and prenatal betamethasone therapy. </w:t>
      </w:r>
      <w:r w:rsidRPr="00DD08E4">
        <w:rPr>
          <w:rFonts w:ascii="Arial" w:eastAsia="Times New Roman" w:hAnsi="Arial" w:cs="Arial"/>
          <w:i/>
          <w:iCs/>
          <w:noProof/>
          <w:sz w:val="20"/>
        </w:rPr>
        <w:t>J. Pediatr.</w:t>
      </w:r>
      <w:r w:rsidRPr="00DD08E4">
        <w:rPr>
          <w:rFonts w:ascii="Arial" w:eastAsia="Times New Roman" w:hAnsi="Arial" w:cs="Arial"/>
          <w:noProof/>
          <w:sz w:val="20"/>
        </w:rPr>
        <w:t xml:space="preserve"> 1980;97(3):451–454.</w:t>
      </w:r>
    </w:p>
    <w:p w14:paraId="15A38190" w14:textId="77777777" w:rsidR="00DD08E4" w:rsidRPr="00DD08E4" w:rsidRDefault="00DD08E4" w:rsidP="00DD08E4">
      <w:pPr>
        <w:widowControl w:val="0"/>
        <w:autoSpaceDE w:val="0"/>
        <w:autoSpaceDN w:val="0"/>
        <w:adjustRightInd w:val="0"/>
        <w:ind w:left="640" w:hanging="640"/>
        <w:rPr>
          <w:rFonts w:ascii="Arial" w:eastAsia="Times New Roman" w:hAnsi="Arial" w:cs="Arial"/>
          <w:noProof/>
          <w:sz w:val="20"/>
        </w:rPr>
      </w:pPr>
      <w:r w:rsidRPr="00DD08E4">
        <w:rPr>
          <w:rFonts w:ascii="Arial" w:eastAsia="Times New Roman" w:hAnsi="Arial" w:cs="Arial"/>
          <w:noProof/>
          <w:sz w:val="20"/>
        </w:rPr>
        <w:t xml:space="preserve">7. </w:t>
      </w:r>
      <w:r w:rsidRPr="00DD08E4">
        <w:rPr>
          <w:rFonts w:ascii="Arial" w:eastAsia="Times New Roman" w:hAnsi="Arial" w:cs="Arial"/>
          <w:noProof/>
          <w:sz w:val="20"/>
        </w:rPr>
        <w:tab/>
      </w:r>
      <w:r w:rsidRPr="00DD08E4">
        <w:rPr>
          <w:rFonts w:ascii="Arial" w:eastAsia="Times New Roman" w:hAnsi="Arial" w:cs="Arial"/>
          <w:b/>
          <w:bCs/>
          <w:noProof/>
          <w:sz w:val="20"/>
        </w:rPr>
        <w:t>Weijtens O, Schoemaker RC, Cohen AF, Romijn FP h. t. m., Lentjes EG w. m., Van Rooij J, Van Meurs JC.</w:t>
      </w:r>
      <w:r w:rsidRPr="00DD08E4">
        <w:rPr>
          <w:rFonts w:ascii="Arial" w:eastAsia="Times New Roman" w:hAnsi="Arial" w:cs="Arial"/>
          <w:noProof/>
          <w:sz w:val="20"/>
        </w:rPr>
        <w:t xml:space="preserve"> Dexamethasone concentration in vitreous and serum after oral administration. </w:t>
      </w:r>
      <w:r w:rsidRPr="00DD08E4">
        <w:rPr>
          <w:rFonts w:ascii="Arial" w:eastAsia="Times New Roman" w:hAnsi="Arial" w:cs="Arial"/>
          <w:i/>
          <w:iCs/>
          <w:noProof/>
          <w:sz w:val="20"/>
        </w:rPr>
        <w:t>Am. J. Ophthalmol.</w:t>
      </w:r>
      <w:r w:rsidRPr="00DD08E4">
        <w:rPr>
          <w:rFonts w:ascii="Arial" w:eastAsia="Times New Roman" w:hAnsi="Arial" w:cs="Arial"/>
          <w:noProof/>
          <w:sz w:val="20"/>
        </w:rPr>
        <w:t xml:space="preserve"> 1998;125(5):673–679.</w:t>
      </w:r>
    </w:p>
    <w:p w14:paraId="3CAE2B7F" w14:textId="77777777" w:rsidR="00DD08E4" w:rsidRPr="00DD08E4" w:rsidRDefault="00DD08E4" w:rsidP="00DD08E4">
      <w:pPr>
        <w:widowControl w:val="0"/>
        <w:autoSpaceDE w:val="0"/>
        <w:autoSpaceDN w:val="0"/>
        <w:adjustRightInd w:val="0"/>
        <w:ind w:left="640" w:hanging="640"/>
        <w:rPr>
          <w:rFonts w:ascii="Arial" w:eastAsia="Times New Roman" w:hAnsi="Arial" w:cs="Arial"/>
          <w:noProof/>
          <w:sz w:val="20"/>
        </w:rPr>
      </w:pPr>
      <w:r w:rsidRPr="00DD08E4">
        <w:rPr>
          <w:rFonts w:ascii="Arial" w:eastAsia="Times New Roman" w:hAnsi="Arial" w:cs="Arial"/>
          <w:noProof/>
          <w:sz w:val="20"/>
        </w:rPr>
        <w:t xml:space="preserve">8. </w:t>
      </w:r>
      <w:r w:rsidRPr="00DD08E4">
        <w:rPr>
          <w:rFonts w:ascii="Arial" w:eastAsia="Times New Roman" w:hAnsi="Arial" w:cs="Arial"/>
          <w:noProof/>
          <w:sz w:val="20"/>
        </w:rPr>
        <w:tab/>
      </w:r>
      <w:r w:rsidRPr="00DD08E4">
        <w:rPr>
          <w:rFonts w:ascii="Arial" w:eastAsia="Times New Roman" w:hAnsi="Arial" w:cs="Arial"/>
          <w:b/>
          <w:bCs/>
          <w:noProof/>
          <w:sz w:val="20"/>
        </w:rPr>
        <w:t>Martin NM, Dhillo WS, Banerjee A, Abdulali A, Jayasena CN, Donaldson M, Todd JF, Meeran K.</w:t>
      </w:r>
      <w:r w:rsidRPr="00DD08E4">
        <w:rPr>
          <w:rFonts w:ascii="Arial" w:eastAsia="Times New Roman" w:hAnsi="Arial" w:cs="Arial"/>
          <w:noProof/>
          <w:sz w:val="20"/>
        </w:rPr>
        <w:t xml:space="preserve"> Comparison of the dexamethasone-suppressed corticotropin-releasing hormone test and low-dose dexamethasone suppression test in the diagnosis of cushing’s syndrome. </w:t>
      </w:r>
      <w:r w:rsidRPr="00DD08E4">
        <w:rPr>
          <w:rFonts w:ascii="Arial" w:eastAsia="Times New Roman" w:hAnsi="Arial" w:cs="Arial"/>
          <w:i/>
          <w:iCs/>
          <w:noProof/>
          <w:sz w:val="20"/>
        </w:rPr>
        <w:t>J. Clin. Endocrinol. Metab.</w:t>
      </w:r>
      <w:r w:rsidRPr="00DD08E4">
        <w:rPr>
          <w:rFonts w:ascii="Arial" w:eastAsia="Times New Roman" w:hAnsi="Arial" w:cs="Arial"/>
          <w:noProof/>
          <w:sz w:val="20"/>
        </w:rPr>
        <w:t xml:space="preserve"> 2006;91(7):2582–2586.</w:t>
      </w:r>
    </w:p>
    <w:p w14:paraId="00C76F7C" w14:textId="77777777" w:rsidR="00DD08E4" w:rsidRPr="00DD08E4" w:rsidRDefault="00DD08E4" w:rsidP="00DD08E4">
      <w:pPr>
        <w:widowControl w:val="0"/>
        <w:autoSpaceDE w:val="0"/>
        <w:autoSpaceDN w:val="0"/>
        <w:adjustRightInd w:val="0"/>
        <w:ind w:left="640" w:hanging="640"/>
        <w:rPr>
          <w:rFonts w:ascii="Arial" w:eastAsia="Times New Roman" w:hAnsi="Arial" w:cs="Arial"/>
          <w:noProof/>
          <w:sz w:val="20"/>
        </w:rPr>
      </w:pPr>
      <w:r w:rsidRPr="00DD08E4">
        <w:rPr>
          <w:rFonts w:ascii="Arial" w:eastAsia="Times New Roman" w:hAnsi="Arial" w:cs="Arial"/>
          <w:noProof/>
          <w:sz w:val="20"/>
        </w:rPr>
        <w:t xml:space="preserve">9. </w:t>
      </w:r>
      <w:r w:rsidRPr="00DD08E4">
        <w:rPr>
          <w:rFonts w:ascii="Arial" w:eastAsia="Times New Roman" w:hAnsi="Arial" w:cs="Arial"/>
          <w:noProof/>
          <w:sz w:val="20"/>
        </w:rPr>
        <w:tab/>
      </w:r>
      <w:r w:rsidRPr="00DD08E4">
        <w:rPr>
          <w:rFonts w:ascii="Arial" w:eastAsia="Times New Roman" w:hAnsi="Arial" w:cs="Arial"/>
          <w:b/>
          <w:bCs/>
          <w:noProof/>
          <w:sz w:val="20"/>
        </w:rPr>
        <w:t>Papanicolaou DA, Yanovski JA, Cutler GB, Chrousos GP, Nieman LK.</w:t>
      </w:r>
      <w:r w:rsidRPr="00DD08E4">
        <w:rPr>
          <w:rFonts w:ascii="Arial" w:eastAsia="Times New Roman" w:hAnsi="Arial" w:cs="Arial"/>
          <w:noProof/>
          <w:sz w:val="20"/>
        </w:rPr>
        <w:t xml:space="preserve"> Distinguishes Cushing ’ s Syndrome from Pseudo-Cushing. </w:t>
      </w:r>
      <w:r w:rsidRPr="00DD08E4">
        <w:rPr>
          <w:rFonts w:ascii="Arial" w:eastAsia="Times New Roman" w:hAnsi="Arial" w:cs="Arial"/>
          <w:i/>
          <w:iCs/>
          <w:noProof/>
          <w:sz w:val="20"/>
        </w:rPr>
        <w:t>Endocrinol. Metab.</w:t>
      </w:r>
      <w:r w:rsidRPr="00DD08E4">
        <w:rPr>
          <w:rFonts w:ascii="Arial" w:eastAsia="Times New Roman" w:hAnsi="Arial" w:cs="Arial"/>
          <w:noProof/>
          <w:sz w:val="20"/>
        </w:rPr>
        <w:t xml:space="preserve"> 2009;83(4):1163–1167.</w:t>
      </w:r>
    </w:p>
    <w:p w14:paraId="7E0C96A6" w14:textId="77777777" w:rsidR="00DD08E4" w:rsidRPr="00DD08E4" w:rsidRDefault="00DD08E4" w:rsidP="00DD08E4">
      <w:pPr>
        <w:widowControl w:val="0"/>
        <w:autoSpaceDE w:val="0"/>
        <w:autoSpaceDN w:val="0"/>
        <w:adjustRightInd w:val="0"/>
        <w:ind w:left="640" w:hanging="640"/>
        <w:rPr>
          <w:rFonts w:ascii="Arial" w:eastAsia="Times New Roman" w:hAnsi="Arial" w:cs="Arial"/>
          <w:noProof/>
          <w:sz w:val="20"/>
        </w:rPr>
      </w:pPr>
      <w:r w:rsidRPr="00DD08E4">
        <w:rPr>
          <w:rFonts w:ascii="Arial" w:eastAsia="Times New Roman" w:hAnsi="Arial" w:cs="Arial"/>
          <w:noProof/>
          <w:sz w:val="20"/>
        </w:rPr>
        <w:t xml:space="preserve">10. </w:t>
      </w:r>
      <w:r w:rsidRPr="00DD08E4">
        <w:rPr>
          <w:rFonts w:ascii="Arial" w:eastAsia="Times New Roman" w:hAnsi="Arial" w:cs="Arial"/>
          <w:noProof/>
          <w:sz w:val="20"/>
        </w:rPr>
        <w:tab/>
      </w:r>
      <w:r w:rsidRPr="00DD08E4">
        <w:rPr>
          <w:rFonts w:ascii="Arial" w:eastAsia="Times New Roman" w:hAnsi="Arial" w:cs="Arial"/>
          <w:b/>
          <w:bCs/>
          <w:noProof/>
          <w:sz w:val="20"/>
        </w:rPr>
        <w:t>Beaudry JL, Anna MD, Teich T, Tsushima R, Riddell MC.</w:t>
      </w:r>
      <w:r w:rsidRPr="00DD08E4">
        <w:rPr>
          <w:rFonts w:ascii="Arial" w:eastAsia="Times New Roman" w:hAnsi="Arial" w:cs="Arial"/>
          <w:noProof/>
          <w:sz w:val="20"/>
        </w:rPr>
        <w:t xml:space="preserve"> Exogenous Glucocorticoids and a High-Fat Diet Cause Severe Hyperglycemia and Hyperinsulinemia and Sprague-Dawley Rats. 2013;154(September):3197–3208.</w:t>
      </w:r>
    </w:p>
    <w:p w14:paraId="43FC5DC2" w14:textId="77777777" w:rsidR="00DD08E4" w:rsidRPr="00DD08E4" w:rsidRDefault="00DD08E4" w:rsidP="00DD08E4">
      <w:pPr>
        <w:widowControl w:val="0"/>
        <w:autoSpaceDE w:val="0"/>
        <w:autoSpaceDN w:val="0"/>
        <w:adjustRightInd w:val="0"/>
        <w:ind w:left="640" w:hanging="640"/>
        <w:rPr>
          <w:rFonts w:ascii="Arial" w:eastAsia="Times New Roman" w:hAnsi="Arial" w:cs="Arial"/>
          <w:noProof/>
          <w:sz w:val="20"/>
        </w:rPr>
      </w:pPr>
      <w:r w:rsidRPr="00DD08E4">
        <w:rPr>
          <w:rFonts w:ascii="Arial" w:eastAsia="Times New Roman" w:hAnsi="Arial" w:cs="Arial"/>
          <w:noProof/>
          <w:sz w:val="20"/>
        </w:rPr>
        <w:t xml:space="preserve">11. </w:t>
      </w:r>
      <w:r w:rsidRPr="00DD08E4">
        <w:rPr>
          <w:rFonts w:ascii="Arial" w:eastAsia="Times New Roman" w:hAnsi="Arial" w:cs="Arial"/>
          <w:noProof/>
          <w:sz w:val="20"/>
        </w:rPr>
        <w:tab/>
      </w:r>
      <w:r w:rsidRPr="00DD08E4">
        <w:rPr>
          <w:rFonts w:ascii="Arial" w:eastAsia="Times New Roman" w:hAnsi="Arial" w:cs="Arial"/>
          <w:b/>
          <w:bCs/>
          <w:noProof/>
          <w:sz w:val="20"/>
        </w:rPr>
        <w:t>Gaidhu MP, Anthony NM, Patel P, Hawke TJ, Ceddia RB.</w:t>
      </w:r>
      <w:r w:rsidRPr="00DD08E4">
        <w:rPr>
          <w:rFonts w:ascii="Arial" w:eastAsia="Times New Roman" w:hAnsi="Arial" w:cs="Arial"/>
          <w:noProof/>
          <w:sz w:val="20"/>
        </w:rPr>
        <w:t xml:space="preserve"> Dysregulation of lipolysis and lipid metabolism in visceral and subcutaneous adipocytes by high-fat diet: role of ATGL, HSL, and AMPK. </w:t>
      </w:r>
      <w:r w:rsidRPr="00DD08E4">
        <w:rPr>
          <w:rFonts w:ascii="Arial" w:eastAsia="Times New Roman" w:hAnsi="Arial" w:cs="Arial"/>
          <w:i/>
          <w:iCs/>
          <w:noProof/>
          <w:sz w:val="20"/>
        </w:rPr>
        <w:t>Am. J. Physiol. - Cell Physiol.</w:t>
      </w:r>
      <w:r w:rsidRPr="00DD08E4">
        <w:rPr>
          <w:rFonts w:ascii="Arial" w:eastAsia="Times New Roman" w:hAnsi="Arial" w:cs="Arial"/>
          <w:noProof/>
          <w:sz w:val="20"/>
        </w:rPr>
        <w:t xml:space="preserve"> 2010;298(4):C961–C971.</w:t>
      </w:r>
    </w:p>
    <w:p w14:paraId="43A5BFCE" w14:textId="77777777" w:rsidR="00DD08E4" w:rsidRPr="00DD08E4" w:rsidRDefault="00DD08E4" w:rsidP="00DD08E4">
      <w:pPr>
        <w:widowControl w:val="0"/>
        <w:autoSpaceDE w:val="0"/>
        <w:autoSpaceDN w:val="0"/>
        <w:adjustRightInd w:val="0"/>
        <w:ind w:left="640" w:hanging="640"/>
        <w:rPr>
          <w:rFonts w:ascii="Arial" w:eastAsia="Times New Roman" w:hAnsi="Arial" w:cs="Arial"/>
          <w:noProof/>
          <w:sz w:val="20"/>
        </w:rPr>
      </w:pPr>
      <w:r w:rsidRPr="00DD08E4">
        <w:rPr>
          <w:rFonts w:ascii="Arial" w:eastAsia="Times New Roman" w:hAnsi="Arial" w:cs="Arial"/>
          <w:noProof/>
          <w:sz w:val="20"/>
        </w:rPr>
        <w:t xml:space="preserve">12. </w:t>
      </w:r>
      <w:r w:rsidRPr="00DD08E4">
        <w:rPr>
          <w:rFonts w:ascii="Arial" w:eastAsia="Times New Roman" w:hAnsi="Arial" w:cs="Arial"/>
          <w:noProof/>
          <w:sz w:val="20"/>
        </w:rPr>
        <w:tab/>
      </w:r>
      <w:r w:rsidRPr="00DD08E4">
        <w:rPr>
          <w:rFonts w:ascii="Arial" w:eastAsia="Times New Roman" w:hAnsi="Arial" w:cs="Arial"/>
          <w:b/>
          <w:bCs/>
          <w:noProof/>
          <w:sz w:val="20"/>
        </w:rPr>
        <w:t>Protzek AOP, Rezende LF, Costa-Júnior JM, Ferreira SM, Cappelli APG, Paula FMM De, Souza JC De, Kurauti MA, Carneiro EM, Rafacho A, Boschero AC.</w:t>
      </w:r>
      <w:r w:rsidRPr="00DD08E4">
        <w:rPr>
          <w:rFonts w:ascii="Arial" w:eastAsia="Times New Roman" w:hAnsi="Arial" w:cs="Arial"/>
          <w:noProof/>
          <w:sz w:val="20"/>
        </w:rPr>
        <w:t xml:space="preserve"> Hyperinsulinemia caused by dexamethasone treatment is associated with reduced insulin clearance and lower hepatic activity of insulin-degrading enzyme. </w:t>
      </w:r>
      <w:r w:rsidRPr="00DD08E4">
        <w:rPr>
          <w:rFonts w:ascii="Arial" w:eastAsia="Times New Roman" w:hAnsi="Arial" w:cs="Arial"/>
          <w:i/>
          <w:iCs/>
          <w:noProof/>
          <w:sz w:val="20"/>
        </w:rPr>
        <w:t>J. Steroid Biochem. Mol. Biol.</w:t>
      </w:r>
      <w:r w:rsidRPr="00DD08E4">
        <w:rPr>
          <w:rFonts w:ascii="Arial" w:eastAsia="Times New Roman" w:hAnsi="Arial" w:cs="Arial"/>
          <w:noProof/>
          <w:sz w:val="20"/>
        </w:rPr>
        <w:t xml:space="preserve"> 2016;155:1–8.</w:t>
      </w:r>
    </w:p>
    <w:p w14:paraId="48BC23FE" w14:textId="77777777" w:rsidR="00DD08E4" w:rsidRPr="00DD08E4" w:rsidRDefault="00DD08E4" w:rsidP="00DD08E4">
      <w:pPr>
        <w:widowControl w:val="0"/>
        <w:autoSpaceDE w:val="0"/>
        <w:autoSpaceDN w:val="0"/>
        <w:adjustRightInd w:val="0"/>
        <w:ind w:left="640" w:hanging="640"/>
        <w:rPr>
          <w:rFonts w:ascii="Arial" w:hAnsi="Arial" w:cs="Arial"/>
          <w:noProof/>
          <w:sz w:val="20"/>
        </w:rPr>
      </w:pPr>
      <w:r w:rsidRPr="00DD08E4">
        <w:rPr>
          <w:rFonts w:ascii="Arial" w:eastAsia="Times New Roman" w:hAnsi="Arial" w:cs="Arial"/>
          <w:noProof/>
          <w:sz w:val="20"/>
        </w:rPr>
        <w:t xml:space="preserve">13. </w:t>
      </w:r>
      <w:r w:rsidRPr="00DD08E4">
        <w:rPr>
          <w:rFonts w:ascii="Arial" w:eastAsia="Times New Roman" w:hAnsi="Arial" w:cs="Arial"/>
          <w:noProof/>
          <w:sz w:val="20"/>
        </w:rPr>
        <w:tab/>
      </w:r>
      <w:r w:rsidRPr="00DD08E4">
        <w:rPr>
          <w:rFonts w:ascii="Arial" w:eastAsia="Times New Roman" w:hAnsi="Arial" w:cs="Arial"/>
          <w:b/>
          <w:bCs/>
          <w:noProof/>
          <w:sz w:val="20"/>
        </w:rPr>
        <w:t>Ali M, Plas C.</w:t>
      </w:r>
      <w:r w:rsidRPr="00DD08E4">
        <w:rPr>
          <w:rFonts w:ascii="Arial" w:eastAsia="Times New Roman" w:hAnsi="Arial" w:cs="Arial"/>
          <w:noProof/>
          <w:sz w:val="20"/>
        </w:rPr>
        <w:t xml:space="preserve"> Glucocorticoid regulation of chloroquine nonsensitive insulin degradation in cultured fetal rat hypatocytes. </w:t>
      </w:r>
      <w:r w:rsidRPr="00DD08E4">
        <w:rPr>
          <w:rFonts w:ascii="Arial" w:eastAsia="Times New Roman" w:hAnsi="Arial" w:cs="Arial"/>
          <w:i/>
          <w:iCs/>
          <w:noProof/>
          <w:sz w:val="20"/>
        </w:rPr>
        <w:t>J. Biol. Chem.</w:t>
      </w:r>
      <w:r w:rsidRPr="00DD08E4">
        <w:rPr>
          <w:rFonts w:ascii="Arial" w:eastAsia="Times New Roman" w:hAnsi="Arial" w:cs="Arial"/>
          <w:noProof/>
          <w:sz w:val="20"/>
        </w:rPr>
        <w:t xml:space="preserve"> 1989;264(35):20992–20997.</w:t>
      </w:r>
    </w:p>
    <w:p w14:paraId="2E8E0F0B" w14:textId="61DE176E" w:rsidR="003629DC" w:rsidRDefault="003629DC" w:rsidP="00DD08E4">
      <w:pPr>
        <w:widowControl w:val="0"/>
        <w:autoSpaceDE w:val="0"/>
        <w:autoSpaceDN w:val="0"/>
        <w:adjustRightInd w:val="0"/>
        <w:ind w:left="640" w:hanging="640"/>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fldChar w:fldCharType="end"/>
      </w:r>
      <w:ins w:id="56" w:author="Microsoft Office User" w:date="2018-03-26T19:34:00Z">
        <w:r w:rsidR="00DF3B30" w:rsidDel="00DF3B30">
          <w:rPr>
            <w:rFonts w:ascii="Arial" w:eastAsia="Times New Roman" w:hAnsi="Arial" w:cs="Arial"/>
            <w:color w:val="FF0000"/>
            <w:sz w:val="19"/>
            <w:szCs w:val="19"/>
            <w:shd w:val="clear" w:color="auto" w:fill="FFFFFF"/>
          </w:rPr>
          <w:t xml:space="preserve"> </w:t>
        </w:r>
      </w:ins>
    </w:p>
    <w:p w14:paraId="387C18A6" w14:textId="77777777" w:rsidR="003629DC" w:rsidRDefault="003629DC" w:rsidP="00DF3B30">
      <w:pPr>
        <w:widowControl w:val="0"/>
        <w:autoSpaceDE w:val="0"/>
        <w:autoSpaceDN w:val="0"/>
        <w:adjustRightInd w:val="0"/>
        <w:ind w:left="640" w:hanging="640"/>
      </w:pPr>
    </w:p>
    <w:sectPr w:rsidR="003629DC" w:rsidSect="00603402">
      <w:pgSz w:w="12240" w:h="15840"/>
      <w:pgMar w:top="1440" w:right="1440" w:bottom="1440" w:left="1440" w:header="72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C48CCCC" w16cid:durableId="1E624E0E"/>
  <w16cid:commentId w16cid:paraId="01705381" w16cid:durableId="1E624E0F"/>
  <w16cid:commentId w16cid:paraId="4B336C1F" w16cid:durableId="1E624E10"/>
  <w16cid:commentId w16cid:paraId="39C77708" w16cid:durableId="1E624E11"/>
  <w16cid:commentId w16cid:paraId="57112865" w16cid:durableId="1E6254C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DCA0184"/>
    <w:multiLevelType w:val="hybridMultilevel"/>
    <w:tmpl w:val="22D4A3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20C6"/>
    <w:rsid w:val="00044F26"/>
    <w:rsid w:val="00050527"/>
    <w:rsid w:val="00054806"/>
    <w:rsid w:val="00056B8B"/>
    <w:rsid w:val="000641F6"/>
    <w:rsid w:val="000649C6"/>
    <w:rsid w:val="00067223"/>
    <w:rsid w:val="00090431"/>
    <w:rsid w:val="000A7FCF"/>
    <w:rsid w:val="000C02F1"/>
    <w:rsid w:val="000C2168"/>
    <w:rsid w:val="000F12CA"/>
    <w:rsid w:val="000F1EB6"/>
    <w:rsid w:val="001152F7"/>
    <w:rsid w:val="0011550A"/>
    <w:rsid w:val="00120D8D"/>
    <w:rsid w:val="00122E92"/>
    <w:rsid w:val="00122F40"/>
    <w:rsid w:val="00131ED6"/>
    <w:rsid w:val="00136BD4"/>
    <w:rsid w:val="0015217E"/>
    <w:rsid w:val="001529DB"/>
    <w:rsid w:val="00177218"/>
    <w:rsid w:val="001779EB"/>
    <w:rsid w:val="001A18EB"/>
    <w:rsid w:val="001A5D8A"/>
    <w:rsid w:val="001A5EFC"/>
    <w:rsid w:val="001A75B0"/>
    <w:rsid w:val="001C5F02"/>
    <w:rsid w:val="001E44AD"/>
    <w:rsid w:val="001E64CD"/>
    <w:rsid w:val="00202340"/>
    <w:rsid w:val="00211668"/>
    <w:rsid w:val="00224FC9"/>
    <w:rsid w:val="002323FA"/>
    <w:rsid w:val="00235908"/>
    <w:rsid w:val="00240721"/>
    <w:rsid w:val="002504B6"/>
    <w:rsid w:val="00253A0E"/>
    <w:rsid w:val="00264818"/>
    <w:rsid w:val="00272449"/>
    <w:rsid w:val="00295BBA"/>
    <w:rsid w:val="002A441C"/>
    <w:rsid w:val="002E3E3E"/>
    <w:rsid w:val="002F1C12"/>
    <w:rsid w:val="0030669B"/>
    <w:rsid w:val="00307878"/>
    <w:rsid w:val="00312E52"/>
    <w:rsid w:val="003137E8"/>
    <w:rsid w:val="00314713"/>
    <w:rsid w:val="003153BA"/>
    <w:rsid w:val="0032101C"/>
    <w:rsid w:val="00323FED"/>
    <w:rsid w:val="00326F6D"/>
    <w:rsid w:val="00341448"/>
    <w:rsid w:val="003629DC"/>
    <w:rsid w:val="00366C20"/>
    <w:rsid w:val="003728C0"/>
    <w:rsid w:val="00375C86"/>
    <w:rsid w:val="003779BE"/>
    <w:rsid w:val="003869C7"/>
    <w:rsid w:val="003B6A09"/>
    <w:rsid w:val="003C20E5"/>
    <w:rsid w:val="003E25D1"/>
    <w:rsid w:val="003F6249"/>
    <w:rsid w:val="004019FB"/>
    <w:rsid w:val="00407D23"/>
    <w:rsid w:val="00413741"/>
    <w:rsid w:val="00434BB4"/>
    <w:rsid w:val="00435C2D"/>
    <w:rsid w:val="004361D0"/>
    <w:rsid w:val="0044021E"/>
    <w:rsid w:val="00451717"/>
    <w:rsid w:val="0047011D"/>
    <w:rsid w:val="00476DF6"/>
    <w:rsid w:val="004829E8"/>
    <w:rsid w:val="00491176"/>
    <w:rsid w:val="00494B5F"/>
    <w:rsid w:val="004A0985"/>
    <w:rsid w:val="004B618C"/>
    <w:rsid w:val="004E667A"/>
    <w:rsid w:val="004E70AF"/>
    <w:rsid w:val="00534592"/>
    <w:rsid w:val="00541737"/>
    <w:rsid w:val="005847DE"/>
    <w:rsid w:val="005946A3"/>
    <w:rsid w:val="005A68AD"/>
    <w:rsid w:val="005B0E14"/>
    <w:rsid w:val="005B4E9C"/>
    <w:rsid w:val="005E3C9E"/>
    <w:rsid w:val="005F4FFF"/>
    <w:rsid w:val="005F50BB"/>
    <w:rsid w:val="00603402"/>
    <w:rsid w:val="006110EE"/>
    <w:rsid w:val="00621647"/>
    <w:rsid w:val="00622037"/>
    <w:rsid w:val="006372BA"/>
    <w:rsid w:val="0064571E"/>
    <w:rsid w:val="00662C0D"/>
    <w:rsid w:val="0067000C"/>
    <w:rsid w:val="00670F1C"/>
    <w:rsid w:val="00684C38"/>
    <w:rsid w:val="006A3059"/>
    <w:rsid w:val="006A4333"/>
    <w:rsid w:val="006C48D0"/>
    <w:rsid w:val="006C5976"/>
    <w:rsid w:val="006D0542"/>
    <w:rsid w:val="006F572B"/>
    <w:rsid w:val="00731A3C"/>
    <w:rsid w:val="007325C6"/>
    <w:rsid w:val="00735916"/>
    <w:rsid w:val="007508B2"/>
    <w:rsid w:val="00750B5E"/>
    <w:rsid w:val="00770295"/>
    <w:rsid w:val="0077278E"/>
    <w:rsid w:val="0078619D"/>
    <w:rsid w:val="00787C40"/>
    <w:rsid w:val="00790FFF"/>
    <w:rsid w:val="00795976"/>
    <w:rsid w:val="007C44E2"/>
    <w:rsid w:val="007F3077"/>
    <w:rsid w:val="007F5CC9"/>
    <w:rsid w:val="007F626B"/>
    <w:rsid w:val="007F6FA0"/>
    <w:rsid w:val="007F7915"/>
    <w:rsid w:val="00800F94"/>
    <w:rsid w:val="00806136"/>
    <w:rsid w:val="00810BB4"/>
    <w:rsid w:val="00826316"/>
    <w:rsid w:val="00832438"/>
    <w:rsid w:val="00843B64"/>
    <w:rsid w:val="00850B22"/>
    <w:rsid w:val="008675D9"/>
    <w:rsid w:val="0088205D"/>
    <w:rsid w:val="00883C73"/>
    <w:rsid w:val="008A323C"/>
    <w:rsid w:val="008B31DB"/>
    <w:rsid w:val="008B4A90"/>
    <w:rsid w:val="008D3657"/>
    <w:rsid w:val="008E1744"/>
    <w:rsid w:val="008E1FB6"/>
    <w:rsid w:val="00902C59"/>
    <w:rsid w:val="00911F5C"/>
    <w:rsid w:val="009171E5"/>
    <w:rsid w:val="00917DC0"/>
    <w:rsid w:val="00925A7D"/>
    <w:rsid w:val="00944FB9"/>
    <w:rsid w:val="00956E69"/>
    <w:rsid w:val="00961A9D"/>
    <w:rsid w:val="00964D88"/>
    <w:rsid w:val="009A335B"/>
    <w:rsid w:val="009D36FF"/>
    <w:rsid w:val="009F19F0"/>
    <w:rsid w:val="009F61D7"/>
    <w:rsid w:val="00A16083"/>
    <w:rsid w:val="00A17FD6"/>
    <w:rsid w:val="00A2761F"/>
    <w:rsid w:val="00A40AEF"/>
    <w:rsid w:val="00A42C28"/>
    <w:rsid w:val="00A868EF"/>
    <w:rsid w:val="00AA0195"/>
    <w:rsid w:val="00AC247E"/>
    <w:rsid w:val="00AD2FA5"/>
    <w:rsid w:val="00AD59AE"/>
    <w:rsid w:val="00AF21B9"/>
    <w:rsid w:val="00B178E1"/>
    <w:rsid w:val="00B20EC3"/>
    <w:rsid w:val="00B37AB0"/>
    <w:rsid w:val="00B37BF1"/>
    <w:rsid w:val="00B546FE"/>
    <w:rsid w:val="00B60D2F"/>
    <w:rsid w:val="00B734D0"/>
    <w:rsid w:val="00B9197F"/>
    <w:rsid w:val="00B93C8C"/>
    <w:rsid w:val="00BB2C2D"/>
    <w:rsid w:val="00BC3336"/>
    <w:rsid w:val="00BD03A5"/>
    <w:rsid w:val="00BD7DDD"/>
    <w:rsid w:val="00BF29B5"/>
    <w:rsid w:val="00BF5714"/>
    <w:rsid w:val="00C00B9F"/>
    <w:rsid w:val="00C023FC"/>
    <w:rsid w:val="00C0378E"/>
    <w:rsid w:val="00C17793"/>
    <w:rsid w:val="00C33279"/>
    <w:rsid w:val="00C3439A"/>
    <w:rsid w:val="00C66EAE"/>
    <w:rsid w:val="00C76724"/>
    <w:rsid w:val="00C9202B"/>
    <w:rsid w:val="00C93F90"/>
    <w:rsid w:val="00CC124E"/>
    <w:rsid w:val="00CC3862"/>
    <w:rsid w:val="00CE11BE"/>
    <w:rsid w:val="00CE2437"/>
    <w:rsid w:val="00CE53A5"/>
    <w:rsid w:val="00D0769A"/>
    <w:rsid w:val="00D10AB5"/>
    <w:rsid w:val="00D22789"/>
    <w:rsid w:val="00D22E27"/>
    <w:rsid w:val="00D52529"/>
    <w:rsid w:val="00D745BB"/>
    <w:rsid w:val="00D93F77"/>
    <w:rsid w:val="00DA0FA6"/>
    <w:rsid w:val="00DA1055"/>
    <w:rsid w:val="00DA3F41"/>
    <w:rsid w:val="00DD08E4"/>
    <w:rsid w:val="00DD11DD"/>
    <w:rsid w:val="00DD20C6"/>
    <w:rsid w:val="00DE3303"/>
    <w:rsid w:val="00DE4DFD"/>
    <w:rsid w:val="00DE54CD"/>
    <w:rsid w:val="00DF16A0"/>
    <w:rsid w:val="00DF3B30"/>
    <w:rsid w:val="00DF4595"/>
    <w:rsid w:val="00DF6D48"/>
    <w:rsid w:val="00DF7718"/>
    <w:rsid w:val="00DF79D8"/>
    <w:rsid w:val="00E052E9"/>
    <w:rsid w:val="00E146BE"/>
    <w:rsid w:val="00E31372"/>
    <w:rsid w:val="00E527E2"/>
    <w:rsid w:val="00E64407"/>
    <w:rsid w:val="00E67522"/>
    <w:rsid w:val="00E7183D"/>
    <w:rsid w:val="00E915FC"/>
    <w:rsid w:val="00E962A9"/>
    <w:rsid w:val="00E96EA3"/>
    <w:rsid w:val="00EC55C5"/>
    <w:rsid w:val="00ED6148"/>
    <w:rsid w:val="00EE279C"/>
    <w:rsid w:val="00EE3026"/>
    <w:rsid w:val="00F03941"/>
    <w:rsid w:val="00F14452"/>
    <w:rsid w:val="00F17DA5"/>
    <w:rsid w:val="00F4718E"/>
    <w:rsid w:val="00F50F5D"/>
    <w:rsid w:val="00F530F1"/>
    <w:rsid w:val="00F560B7"/>
    <w:rsid w:val="00F57EE7"/>
    <w:rsid w:val="00F8420F"/>
    <w:rsid w:val="00FC1E39"/>
    <w:rsid w:val="00FC5111"/>
    <w:rsid w:val="00FF5B3A"/>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07BC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31DB"/>
    <w:pPr>
      <w:ind w:left="720"/>
      <w:contextualSpacing/>
    </w:pPr>
  </w:style>
  <w:style w:type="character" w:styleId="Hyperlink">
    <w:name w:val="Hyperlink"/>
    <w:basedOn w:val="DefaultParagraphFont"/>
    <w:uiPriority w:val="99"/>
    <w:unhideWhenUsed/>
    <w:rsid w:val="00CC3862"/>
    <w:rPr>
      <w:color w:val="0563C1" w:themeColor="hyperlink"/>
      <w:u w:val="single"/>
    </w:rPr>
  </w:style>
  <w:style w:type="character" w:styleId="FollowedHyperlink">
    <w:name w:val="FollowedHyperlink"/>
    <w:basedOn w:val="DefaultParagraphFont"/>
    <w:uiPriority w:val="99"/>
    <w:semiHidden/>
    <w:unhideWhenUsed/>
    <w:rsid w:val="00CC3862"/>
    <w:rPr>
      <w:color w:val="954F72" w:themeColor="followedHyperlink"/>
      <w:u w:val="single"/>
    </w:rPr>
  </w:style>
  <w:style w:type="character" w:styleId="CommentReference">
    <w:name w:val="annotation reference"/>
    <w:basedOn w:val="DefaultParagraphFont"/>
    <w:uiPriority w:val="99"/>
    <w:semiHidden/>
    <w:unhideWhenUsed/>
    <w:rsid w:val="000C02F1"/>
    <w:rPr>
      <w:sz w:val="18"/>
      <w:szCs w:val="18"/>
    </w:rPr>
  </w:style>
  <w:style w:type="paragraph" w:styleId="CommentText">
    <w:name w:val="annotation text"/>
    <w:basedOn w:val="Normal"/>
    <w:link w:val="CommentTextChar"/>
    <w:uiPriority w:val="99"/>
    <w:semiHidden/>
    <w:unhideWhenUsed/>
    <w:rsid w:val="000C02F1"/>
  </w:style>
  <w:style w:type="character" w:customStyle="1" w:styleId="CommentTextChar">
    <w:name w:val="Comment Text Char"/>
    <w:basedOn w:val="DefaultParagraphFont"/>
    <w:link w:val="CommentText"/>
    <w:uiPriority w:val="99"/>
    <w:semiHidden/>
    <w:rsid w:val="000C02F1"/>
  </w:style>
  <w:style w:type="paragraph" w:styleId="CommentSubject">
    <w:name w:val="annotation subject"/>
    <w:basedOn w:val="CommentText"/>
    <w:next w:val="CommentText"/>
    <w:link w:val="CommentSubjectChar"/>
    <w:uiPriority w:val="99"/>
    <w:semiHidden/>
    <w:unhideWhenUsed/>
    <w:rsid w:val="000C02F1"/>
    <w:rPr>
      <w:b/>
      <w:bCs/>
      <w:sz w:val="20"/>
      <w:szCs w:val="20"/>
    </w:rPr>
  </w:style>
  <w:style w:type="character" w:customStyle="1" w:styleId="CommentSubjectChar">
    <w:name w:val="Comment Subject Char"/>
    <w:basedOn w:val="CommentTextChar"/>
    <w:link w:val="CommentSubject"/>
    <w:uiPriority w:val="99"/>
    <w:semiHidden/>
    <w:rsid w:val="000C02F1"/>
    <w:rPr>
      <w:b/>
      <w:bCs/>
      <w:sz w:val="20"/>
      <w:szCs w:val="20"/>
    </w:rPr>
  </w:style>
  <w:style w:type="paragraph" w:styleId="BalloonText">
    <w:name w:val="Balloon Text"/>
    <w:basedOn w:val="Normal"/>
    <w:link w:val="BalloonTextChar"/>
    <w:uiPriority w:val="99"/>
    <w:semiHidden/>
    <w:unhideWhenUsed/>
    <w:rsid w:val="000C02F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C02F1"/>
    <w:rPr>
      <w:rFonts w:ascii="Times New Roman" w:hAnsi="Times New Roman" w:cs="Times New Roman"/>
      <w:sz w:val="18"/>
      <w:szCs w:val="18"/>
    </w:rPr>
  </w:style>
  <w:style w:type="character" w:customStyle="1" w:styleId="UnresolvedMention1">
    <w:name w:val="Unresolved Mention1"/>
    <w:basedOn w:val="DefaultParagraphFont"/>
    <w:uiPriority w:val="99"/>
    <w:rsid w:val="006110EE"/>
    <w:rPr>
      <w:color w:val="808080"/>
      <w:shd w:val="clear" w:color="auto" w:fill="E6E6E6"/>
    </w:rPr>
  </w:style>
  <w:style w:type="paragraph" w:styleId="Revision">
    <w:name w:val="Revision"/>
    <w:hidden/>
    <w:uiPriority w:val="99"/>
    <w:semiHidden/>
    <w:rsid w:val="00476D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45754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0.png"/><Relationship Id="rId12" Type="http://schemas.openxmlformats.org/officeDocument/2006/relationships/image" Target="media/image4.emf"/><Relationship Id="rId13" Type="http://schemas.openxmlformats.org/officeDocument/2006/relationships/fontTable" Target="fontTable.xml"/><Relationship Id="rId14" Type="http://schemas.microsoft.com/office/2011/relationships/people" Target="people.xml"/><Relationship Id="rId15" Type="http://schemas.openxmlformats.org/officeDocument/2006/relationships/theme" Target="theme/theme1.xml"/><Relationship Id="rId16" Type="http://schemas.microsoft.com/office/2016/09/relationships/commentsIds" Target="commentsIds.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emf"/><Relationship Id="rId8" Type="http://schemas.openxmlformats.org/officeDocument/2006/relationships/image" Target="media/image10.emf"/><Relationship Id="rId9" Type="http://schemas.openxmlformats.org/officeDocument/2006/relationships/image" Target="media/image2.emf"/><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6B63AF1-E904-DD4C-B3A5-FE137686C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TotalTime>
  <Pages>6</Pages>
  <Words>11353</Words>
  <Characters>64717</Characters>
  <Application>Microsoft Macintosh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171</cp:revision>
  <cp:lastPrinted>2018-03-27T18:03:00Z</cp:lastPrinted>
  <dcterms:created xsi:type="dcterms:W3CDTF">2018-03-18T20:34:00Z</dcterms:created>
  <dcterms:modified xsi:type="dcterms:W3CDTF">2018-03-28T21:37:00Z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16th edition (author-date)</vt:lpwstr>
  </property>
  <property fmtid="{D5CDD505-2E9C-101B-9397-08002B2CF9AE}" pid="6" name="Mendeley Recent Style Id 2_1">
    <vt:lpwstr>http://www.zotero.org/styles/endocrinology</vt:lpwstr>
  </property>
  <property fmtid="{D5CDD505-2E9C-101B-9397-08002B2CF9AE}" pid="7" name="Mendeley Recent Style Name 2_1">
    <vt:lpwstr>Endocrinology</vt:lpwstr>
  </property>
  <property fmtid="{D5CDD505-2E9C-101B-9397-08002B2CF9AE}" pid="8" name="Mendeley Recent Style Id 3_1">
    <vt:lpwstr>http://www.zotero.org/styles/harvard1</vt:lpwstr>
  </property>
  <property fmtid="{D5CDD505-2E9C-101B-9397-08002B2CF9AE}" pid="9" name="Mendeley Recent Style Name 3_1">
    <vt:lpwstr>Harvard Reference format 1 (author-date)</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http://www.zotero.org/styles/journal-of-endocrinology</vt:lpwstr>
  </property>
  <property fmtid="{D5CDD505-2E9C-101B-9397-08002B2CF9AE}" pid="13" name="Mendeley Recent Style Name 5_1">
    <vt:lpwstr>Journal of Endocrinology</vt:lpwstr>
  </property>
  <property fmtid="{D5CDD505-2E9C-101B-9397-08002B2CF9AE}" pid="14" name="Mendeley Recent Style Id 6_1">
    <vt:lpwstr>http://www.zotero.org/styles/journal-of-nutrition</vt:lpwstr>
  </property>
  <property fmtid="{D5CDD505-2E9C-101B-9397-08002B2CF9AE}" pid="15" name="Mendeley Recent Style Name 6_1">
    <vt:lpwstr>Journal of Nutrition</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c79a05dc-788f-3465-a003-ad48d6833d11</vt:lpwstr>
  </property>
  <property fmtid="{D5CDD505-2E9C-101B-9397-08002B2CF9AE}" pid="24" name="Mendeley Citation Style_1">
    <vt:lpwstr>http://www.zotero.org/styles/endocrinology</vt:lpwstr>
  </property>
</Properties>
</file>