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62BB" w14:textId="4A7B375E" w:rsidR="00DF4595" w:rsidRDefault="00DF4595" w:rsidP="00DD20C6">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We would like the thank the reviewers for their comments and suggestions.  The revised manuscript clarifies the issues brought up by the reviewers with several new pieces of data.  For clarity</w:t>
      </w:r>
      <w:r w:rsidR="00BD7DDD">
        <w:rPr>
          <w:rFonts w:ascii="Arial" w:eastAsia="Times New Roman" w:hAnsi="Arial" w:cs="Arial"/>
          <w:color w:val="222222"/>
          <w:sz w:val="19"/>
          <w:szCs w:val="19"/>
          <w:shd w:val="clear" w:color="auto" w:fill="FFFFFF"/>
        </w:rPr>
        <w:t>,</w:t>
      </w:r>
      <w:r>
        <w:rPr>
          <w:rFonts w:ascii="Arial" w:eastAsia="Times New Roman" w:hAnsi="Arial" w:cs="Arial"/>
          <w:color w:val="222222"/>
          <w:sz w:val="19"/>
          <w:szCs w:val="19"/>
          <w:shd w:val="clear" w:color="auto" w:fill="FFFFFF"/>
        </w:rPr>
        <w:t xml:space="preserve"> we have noted in this response how the manuscript has been modified. </w:t>
      </w:r>
    </w:p>
    <w:p w14:paraId="65756444" w14:textId="77777777" w:rsidR="00DF4595" w:rsidRDefault="00DF4595" w:rsidP="00DD20C6">
      <w:pPr>
        <w:rPr>
          <w:rFonts w:ascii="Arial" w:eastAsia="Times New Roman" w:hAnsi="Arial" w:cs="Arial"/>
          <w:color w:val="222222"/>
          <w:sz w:val="19"/>
          <w:szCs w:val="19"/>
          <w:shd w:val="clear" w:color="auto" w:fill="FFFFFF"/>
        </w:rPr>
      </w:pPr>
    </w:p>
    <w:p w14:paraId="6ED615DB" w14:textId="16D76055" w:rsidR="008B31DB" w:rsidRDefault="00DD20C6" w:rsidP="00DD20C6">
      <w:pPr>
        <w:rPr>
          <w:rFonts w:ascii="Arial" w:eastAsia="Times New Roman" w:hAnsi="Arial" w:cs="Arial"/>
          <w:color w:val="222222"/>
          <w:sz w:val="19"/>
          <w:szCs w:val="19"/>
          <w:shd w:val="clear" w:color="auto" w:fill="FFFFFF"/>
        </w:rPr>
      </w:pPr>
      <w:r w:rsidRPr="00BD7DDD">
        <w:rPr>
          <w:rFonts w:ascii="Arial" w:eastAsia="Times New Roman" w:hAnsi="Arial" w:cs="Arial"/>
          <w:b/>
          <w:color w:val="222222"/>
          <w:sz w:val="19"/>
          <w:szCs w:val="19"/>
          <w:shd w:val="clear" w:color="auto" w:fill="FFFFFF"/>
        </w:rPr>
        <w:t>Associate Editor's Comments:</w:t>
      </w:r>
      <w:r w:rsidRPr="00BD7DDD">
        <w:rPr>
          <w:rFonts w:ascii="Arial" w:eastAsia="Times New Roman" w:hAnsi="Arial" w:cs="Arial"/>
          <w:b/>
          <w:color w:val="222222"/>
          <w:sz w:val="19"/>
          <w:szCs w:val="19"/>
        </w:rPr>
        <w:br/>
      </w:r>
      <w:r w:rsidRPr="00BD7DDD">
        <w:rPr>
          <w:rFonts w:ascii="Arial" w:eastAsia="Times New Roman" w:hAnsi="Arial" w:cs="Arial"/>
          <w:b/>
          <w:color w:val="222222"/>
          <w:sz w:val="19"/>
          <w:szCs w:val="19"/>
          <w:shd w:val="clear" w:color="auto" w:fill="FFFFFF"/>
        </w:rPr>
        <w:t>Both reviewers requested dexamethasone measurements and reference to human pharmacology. Ideally these studies might be performed on leftover serum from animals used in these studies. If none is available, measurements on comparably treated animals is acceptable or historical data but only if measured in your laboratory. I note that steroid hormone measurements, including synthetic dexamethasone, must conform to journal policies.</w:t>
      </w:r>
      <w:r w:rsidRPr="00BD7DDD">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8A323C">
        <w:rPr>
          <w:rFonts w:ascii="Arial" w:eastAsia="Times New Roman" w:hAnsi="Arial" w:cs="Arial"/>
          <w:b/>
          <w:color w:val="222222"/>
          <w:sz w:val="19"/>
          <w:szCs w:val="19"/>
          <w:shd w:val="clear" w:color="auto" w:fill="FFFFFF"/>
        </w:rPr>
        <w:t>Reviewer Comments:</w:t>
      </w:r>
      <w:r w:rsidRPr="008A323C">
        <w:rPr>
          <w:rFonts w:ascii="Arial" w:eastAsia="Times New Roman" w:hAnsi="Arial" w:cs="Arial"/>
          <w:b/>
          <w:color w:val="222222"/>
          <w:sz w:val="19"/>
          <w:szCs w:val="19"/>
        </w:rPr>
        <w:br/>
      </w:r>
      <w:r w:rsidRPr="008A323C">
        <w:rPr>
          <w:rFonts w:ascii="Arial" w:eastAsia="Times New Roman" w:hAnsi="Arial" w:cs="Arial"/>
          <w:b/>
          <w:color w:val="222222"/>
          <w:sz w:val="19"/>
          <w:szCs w:val="19"/>
          <w:shd w:val="clear" w:color="auto" w:fill="FFFFFF"/>
        </w:rPr>
        <w:t>Reviewer 1: This is a solid study reporting on the combination of obesity and chronically elevated glucocorticoids leading to exacerbations in metabolic function. I feel this work is potentially worthy of publication with the inclusion of the following data:</w:t>
      </w:r>
      <w:r w:rsidRPr="008A323C">
        <w:rPr>
          <w:rFonts w:ascii="Arial" w:eastAsia="Times New Roman" w:hAnsi="Arial" w:cs="Arial"/>
          <w:b/>
          <w:color w:val="222222"/>
          <w:sz w:val="19"/>
          <w:szCs w:val="19"/>
        </w:rPr>
        <w:br/>
      </w:r>
      <w:r w:rsidRPr="00DD20C6">
        <w:rPr>
          <w:rFonts w:ascii="Arial" w:eastAsia="Times New Roman" w:hAnsi="Arial" w:cs="Arial"/>
          <w:color w:val="222222"/>
          <w:sz w:val="19"/>
          <w:szCs w:val="19"/>
        </w:rPr>
        <w:br/>
      </w:r>
      <w:r w:rsidRPr="00DD20C6">
        <w:rPr>
          <w:rFonts w:ascii="Arial" w:eastAsia="Times New Roman" w:hAnsi="Arial" w:cs="Arial"/>
          <w:color w:val="222222"/>
          <w:sz w:val="19"/>
          <w:szCs w:val="19"/>
          <w:shd w:val="clear" w:color="auto" w:fill="FFFFFF"/>
        </w:rPr>
        <w:t>In order to confidently draw comparisons between the DEX-treated chow-fed versus high-fat fed groups, it is important to demonstrate that the method of DEX administration (via the drinking water) results in comparable elevations in serum DEX. There is a possibility that the exacerbated metabolic function observed in the high-fat fed mice was simply due to increased consumption of the DEX-treated drinking water in these animals. As such, a measurement of serum DEX, in both the DEX-treated chow-fed and DEX-treated high-fat fed groups should be included.</w:t>
      </w:r>
    </w:p>
    <w:p w14:paraId="06E24F37" w14:textId="77777777" w:rsidR="008B31DB" w:rsidRDefault="008B31DB" w:rsidP="00DD20C6">
      <w:pPr>
        <w:rPr>
          <w:rFonts w:ascii="Arial" w:eastAsia="Times New Roman" w:hAnsi="Arial" w:cs="Arial"/>
          <w:color w:val="222222"/>
          <w:sz w:val="19"/>
          <w:szCs w:val="19"/>
          <w:shd w:val="clear" w:color="auto" w:fill="FFFFFF"/>
        </w:rPr>
      </w:pPr>
    </w:p>
    <w:p w14:paraId="544EA1B6" w14:textId="04A16D1D" w:rsidR="001C5F02" w:rsidRDefault="003F6249"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w:t>
      </w:r>
      <w:r w:rsidR="00750B5E">
        <w:rPr>
          <w:rFonts w:ascii="Arial" w:eastAsia="Times New Roman" w:hAnsi="Arial" w:cs="Arial"/>
          <w:color w:val="FF0000"/>
          <w:sz w:val="19"/>
          <w:szCs w:val="19"/>
          <w:shd w:val="clear" w:color="auto" w:fill="FFFFFF"/>
        </w:rPr>
        <w:t xml:space="preserve"> measured</w:t>
      </w:r>
      <w:r>
        <w:rPr>
          <w:rFonts w:ascii="Arial" w:eastAsia="Times New Roman" w:hAnsi="Arial" w:cs="Arial"/>
          <w:color w:val="FF0000"/>
          <w:sz w:val="19"/>
          <w:szCs w:val="19"/>
          <w:shd w:val="clear" w:color="auto" w:fill="FFFFFF"/>
        </w:rPr>
        <w:t xml:space="preserve"> the </w:t>
      </w:r>
      <w:r w:rsidR="00DF4595">
        <w:rPr>
          <w:rFonts w:ascii="Arial" w:eastAsia="Times New Roman" w:hAnsi="Arial" w:cs="Arial"/>
          <w:color w:val="FF0000"/>
          <w:sz w:val="19"/>
          <w:szCs w:val="19"/>
          <w:shd w:val="clear" w:color="auto" w:fill="FFFFFF"/>
        </w:rPr>
        <w:t xml:space="preserve">amounts </w:t>
      </w:r>
      <w:r>
        <w:rPr>
          <w:rFonts w:ascii="Arial" w:eastAsia="Times New Roman" w:hAnsi="Arial" w:cs="Arial"/>
          <w:color w:val="FF0000"/>
          <w:sz w:val="19"/>
          <w:szCs w:val="19"/>
          <w:shd w:val="clear" w:color="auto" w:fill="FFFFFF"/>
        </w:rPr>
        <w:t>of dexamethasone these mice were consuming (via measurement of drinking water throughout the study</w:t>
      </w:r>
      <w:ins w:id="0" w:author="Microsoft Office User" w:date="2018-03-28T15:08:00Z">
        <w:r w:rsidR="00224FC9">
          <w:rPr>
            <w:rFonts w:ascii="Arial" w:eastAsia="Times New Roman" w:hAnsi="Arial" w:cs="Arial"/>
            <w:color w:val="FF0000"/>
            <w:sz w:val="19"/>
            <w:szCs w:val="19"/>
            <w:shd w:val="clear" w:color="auto" w:fill="FFFFFF"/>
          </w:rPr>
          <w:t>; Figure 3E</w:t>
        </w:r>
      </w:ins>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1</w:t>
      </w:r>
      <w:r w:rsidR="003869C7">
        <w:rPr>
          <w:rFonts w:ascii="Arial" w:eastAsia="Times New Roman" w:hAnsi="Arial" w:cs="Arial"/>
          <w:color w:val="FF0000"/>
          <w:sz w:val="19"/>
          <w:szCs w:val="19"/>
          <w:shd w:val="clear" w:color="auto" w:fill="FFFFFF"/>
        </w:rPr>
        <w:t xml:space="preserve">A-C </w:t>
      </w:r>
      <w:r w:rsidR="00DF4595">
        <w:rPr>
          <w:rFonts w:ascii="Arial" w:eastAsia="Times New Roman" w:hAnsi="Arial" w:cs="Arial"/>
          <w:color w:val="FF0000"/>
          <w:sz w:val="19"/>
          <w:szCs w:val="19"/>
          <w:shd w:val="clear" w:color="auto" w:fill="FFFFFF"/>
        </w:rPr>
        <w:t>of this response</w:t>
      </w:r>
      <w:r>
        <w:rPr>
          <w:rFonts w:ascii="Arial" w:eastAsia="Times New Roman" w:hAnsi="Arial" w:cs="Arial"/>
          <w:color w:val="FF0000"/>
          <w:sz w:val="19"/>
          <w:szCs w:val="19"/>
          <w:shd w:val="clear" w:color="auto" w:fill="FFFFFF"/>
        </w:rPr>
        <w:t xml:space="preserve">) as well as the serum concentrations (via </w:t>
      </w:r>
      <w:r w:rsidR="00B37BF1">
        <w:rPr>
          <w:rFonts w:ascii="Arial" w:eastAsia="Times New Roman" w:hAnsi="Arial" w:cs="Arial"/>
          <w:color w:val="FF0000"/>
          <w:sz w:val="19"/>
          <w:szCs w:val="19"/>
          <w:shd w:val="clear" w:color="auto" w:fill="FFFFFF"/>
        </w:rPr>
        <w:t>LC-MS</w:t>
      </w:r>
      <w:r w:rsidR="003869C7">
        <w:rPr>
          <w:rFonts w:ascii="Arial" w:eastAsia="Times New Roman" w:hAnsi="Arial" w:cs="Arial"/>
          <w:color w:val="FF0000"/>
          <w:sz w:val="19"/>
          <w:szCs w:val="19"/>
          <w:shd w:val="clear" w:color="auto" w:fill="FFFFFF"/>
        </w:rPr>
        <w:t>;</w:t>
      </w:r>
      <w:ins w:id="1" w:author="Microsoft Office User" w:date="2018-03-28T15:09:00Z">
        <w:r w:rsidR="00B9197F">
          <w:rPr>
            <w:rFonts w:ascii="Arial" w:eastAsia="Times New Roman" w:hAnsi="Arial" w:cs="Arial"/>
            <w:color w:val="FF0000"/>
            <w:sz w:val="19"/>
            <w:szCs w:val="19"/>
            <w:shd w:val="clear" w:color="auto" w:fill="FFFFFF"/>
          </w:rPr>
          <w:t xml:space="preserve"> Figure</w:t>
        </w:r>
      </w:ins>
      <w:r w:rsidR="003869C7">
        <w:rPr>
          <w:rFonts w:ascii="Arial" w:eastAsia="Times New Roman" w:hAnsi="Arial" w:cs="Arial"/>
          <w:color w:val="FF0000"/>
          <w:sz w:val="19"/>
          <w:szCs w:val="19"/>
          <w:shd w:val="clear" w:color="auto" w:fill="FFFFFF"/>
        </w:rPr>
        <w:t xml:space="preserve"> </w:t>
      </w:r>
      <w:ins w:id="2" w:author="Microsoft Office User" w:date="2018-03-28T15:08:00Z">
        <w:r w:rsidR="00B9197F">
          <w:rPr>
            <w:rFonts w:ascii="Arial" w:eastAsia="Times New Roman" w:hAnsi="Arial" w:cs="Arial"/>
            <w:color w:val="FF0000"/>
            <w:sz w:val="19"/>
            <w:szCs w:val="19"/>
            <w:shd w:val="clear" w:color="auto" w:fill="FFFFFF"/>
          </w:rPr>
          <w:t xml:space="preserve">1F; </w:t>
        </w:r>
      </w:ins>
      <w:ins w:id="3" w:author="Microsoft Office User" w:date="2018-03-28T15:09:00Z">
        <w:r w:rsidR="00B9197F">
          <w:rPr>
            <w:rFonts w:ascii="Arial" w:eastAsia="Times New Roman" w:hAnsi="Arial" w:cs="Arial"/>
            <w:color w:val="FF0000"/>
            <w:sz w:val="19"/>
            <w:szCs w:val="19"/>
            <w:shd w:val="clear" w:color="auto" w:fill="FFFFFF"/>
          </w:rPr>
          <w:t>1D of this response</w:t>
        </w:r>
      </w:ins>
      <w:del w:id="4" w:author="Microsoft Office User" w:date="2018-03-28T15:08:00Z">
        <w:r w:rsidR="003869C7" w:rsidDel="00B9197F">
          <w:rPr>
            <w:rFonts w:ascii="Arial" w:eastAsia="Times New Roman" w:hAnsi="Arial" w:cs="Arial"/>
            <w:color w:val="FF0000"/>
            <w:sz w:val="19"/>
            <w:szCs w:val="19"/>
            <w:shd w:val="clear" w:color="auto" w:fill="FFFFFF"/>
          </w:rPr>
          <w:delText>D</w:delText>
        </w:r>
      </w:del>
      <w:r>
        <w:rPr>
          <w:rFonts w:ascii="Arial" w:eastAsia="Times New Roman" w:hAnsi="Arial" w:cs="Arial"/>
          <w:color w:val="FF0000"/>
          <w:sz w:val="19"/>
          <w:szCs w:val="19"/>
          <w:shd w:val="clear" w:color="auto" w:fill="FFFFFF"/>
        </w:rPr>
        <w:t>).</w:t>
      </w:r>
      <w:r w:rsidR="003869C7">
        <w:rPr>
          <w:rFonts w:ascii="Arial" w:eastAsia="Times New Roman" w:hAnsi="Arial" w:cs="Arial"/>
          <w:color w:val="FF0000"/>
          <w:sz w:val="19"/>
          <w:szCs w:val="19"/>
          <w:shd w:val="clear" w:color="auto" w:fill="FFFFFF"/>
        </w:rPr>
        <w:t xml:space="preserve"> The obese dexamethasone-treated mice did consume </w:t>
      </w:r>
      <w:r w:rsidR="00DF4595">
        <w:rPr>
          <w:rFonts w:ascii="Arial" w:eastAsia="Times New Roman" w:hAnsi="Arial" w:cs="Arial"/>
          <w:color w:val="FF0000"/>
          <w:sz w:val="19"/>
          <w:szCs w:val="19"/>
          <w:shd w:val="clear" w:color="auto" w:fill="FFFFFF"/>
        </w:rPr>
        <w:t xml:space="preserve">modestly </w:t>
      </w:r>
      <w:r w:rsidR="003869C7">
        <w:rPr>
          <w:rFonts w:ascii="Arial" w:eastAsia="Times New Roman" w:hAnsi="Arial" w:cs="Arial"/>
          <w:color w:val="FF0000"/>
          <w:sz w:val="19"/>
          <w:szCs w:val="19"/>
          <w:shd w:val="clear" w:color="auto" w:fill="FFFFFF"/>
        </w:rPr>
        <w:t>more dexamethasone</w:t>
      </w:r>
      <w:r w:rsidR="00C66EAE">
        <w:rPr>
          <w:rFonts w:ascii="Arial" w:eastAsia="Times New Roman" w:hAnsi="Arial" w:cs="Arial"/>
          <w:color w:val="FF0000"/>
          <w:sz w:val="19"/>
          <w:szCs w:val="19"/>
          <w:shd w:val="clear" w:color="auto" w:fill="FFFFFF"/>
        </w:rPr>
        <w:t xml:space="preserve"> when compared to lean</w:t>
      </w:r>
      <w:r w:rsidR="00DF4595">
        <w:rPr>
          <w:rFonts w:ascii="Arial" w:eastAsia="Times New Roman" w:hAnsi="Arial" w:cs="Arial"/>
          <w:color w:val="FF0000"/>
          <w:sz w:val="19"/>
          <w:szCs w:val="19"/>
          <w:shd w:val="clear" w:color="auto" w:fill="FFFFFF"/>
        </w:rPr>
        <w:t xml:space="preserve"> mice when normalized by body weight</w:t>
      </w:r>
      <w:ins w:id="5" w:author="Microsoft Office User" w:date="2018-03-28T15:11:00Z">
        <w:r w:rsidR="001779EB">
          <w:rPr>
            <w:rFonts w:ascii="Arial" w:eastAsia="Times New Roman" w:hAnsi="Arial" w:cs="Arial"/>
            <w:color w:val="FF0000"/>
            <w:sz w:val="19"/>
            <w:szCs w:val="19"/>
            <w:shd w:val="clear" w:color="auto" w:fill="FFFFFF"/>
          </w:rPr>
          <w:t xml:space="preserve"> (Figure 1B of this response)</w:t>
        </w:r>
      </w:ins>
      <w:r w:rsidR="00DF4595">
        <w:rPr>
          <w:rFonts w:ascii="Arial" w:eastAsia="Times New Roman" w:hAnsi="Arial" w:cs="Arial"/>
          <w:color w:val="FF0000"/>
          <w:sz w:val="19"/>
          <w:szCs w:val="19"/>
          <w:shd w:val="clear" w:color="auto" w:fill="FFFFFF"/>
        </w:rPr>
        <w:t xml:space="preserve">.  To our surprise, as the study went on the HFD mice specifically drank more water (and dexamethasone), even though they started with lower water consumption (Figure 1C of this response).  </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This</w:t>
      </w:r>
      <w:r w:rsidR="003869C7">
        <w:rPr>
          <w:rFonts w:ascii="Arial" w:eastAsia="Times New Roman" w:hAnsi="Arial" w:cs="Arial"/>
          <w:color w:val="FF0000"/>
          <w:sz w:val="19"/>
          <w:szCs w:val="19"/>
          <w:shd w:val="clear" w:color="auto" w:fill="FFFFFF"/>
        </w:rPr>
        <w:t xml:space="preserve"> was reflected in serum concentration</w:t>
      </w:r>
      <w:r w:rsidR="00DF4595">
        <w:rPr>
          <w:rFonts w:ascii="Arial" w:eastAsia="Times New Roman" w:hAnsi="Arial" w:cs="Arial"/>
          <w:color w:val="FF0000"/>
          <w:sz w:val="19"/>
          <w:szCs w:val="19"/>
          <w:shd w:val="clear" w:color="auto" w:fill="FFFFFF"/>
        </w:rPr>
        <w:t xml:space="preserve"> which was determined from blood at the end of the study</w:t>
      </w:r>
      <w:r w:rsidR="003869C7">
        <w:rPr>
          <w:rFonts w:ascii="Arial" w:eastAsia="Times New Roman" w:hAnsi="Arial" w:cs="Arial"/>
          <w:color w:val="FF0000"/>
          <w:sz w:val="19"/>
          <w:szCs w:val="19"/>
          <w:shd w:val="clear" w:color="auto" w:fill="FFFFFF"/>
        </w:rPr>
        <w:t xml:space="preserve">. </w:t>
      </w:r>
      <w:r w:rsidR="00DF4595">
        <w:rPr>
          <w:rFonts w:ascii="Arial" w:eastAsia="Times New Roman" w:hAnsi="Arial" w:cs="Arial"/>
          <w:color w:val="FF0000"/>
          <w:sz w:val="19"/>
          <w:szCs w:val="19"/>
          <w:shd w:val="clear" w:color="auto" w:fill="FFFFFF"/>
        </w:rPr>
        <w:t>The increase in dexamethasone consumption may reflect that the obese dexamethasone-treated mice were severely diabetic which may cause increased water intake</w:t>
      </w:r>
      <w:del w:id="6" w:author="Microsoft Office User" w:date="2018-03-28T15:09:00Z">
        <w:r w:rsidR="00DF4595" w:rsidDel="006372BA">
          <w:rPr>
            <w:rFonts w:ascii="Arial" w:eastAsia="Times New Roman" w:hAnsi="Arial" w:cs="Arial"/>
            <w:color w:val="FF0000"/>
            <w:sz w:val="19"/>
            <w:szCs w:val="19"/>
            <w:shd w:val="clear" w:color="auto" w:fill="FFFFFF"/>
          </w:rPr>
          <w:delText xml:space="preserve"> noted in the third week of treatment</w:delText>
        </w:r>
      </w:del>
      <w:r w:rsidR="00DF4595">
        <w:rPr>
          <w:rFonts w:ascii="Arial" w:eastAsia="Times New Roman" w:hAnsi="Arial" w:cs="Arial"/>
          <w:color w:val="FF0000"/>
          <w:sz w:val="19"/>
          <w:szCs w:val="19"/>
          <w:shd w:val="clear" w:color="auto" w:fill="FFFFFF"/>
        </w:rPr>
        <w:t xml:space="preserve">, as has been documented previously by others </w:t>
      </w:r>
      <w:r w:rsidR="00DF4595">
        <w:rPr>
          <w:rFonts w:ascii="Arial" w:eastAsia="Times New Roman" w:hAnsi="Arial" w:cs="Arial"/>
          <w:color w:val="FF0000"/>
          <w:sz w:val="19"/>
          <w:szCs w:val="19"/>
          <w:shd w:val="clear" w:color="auto" w:fill="FFFFFF"/>
        </w:rPr>
        <w:fldChar w:fldCharType="begin" w:fldLock="1"/>
      </w:r>
      <w:r w:rsidR="00DF4595">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sidR="00DF4595">
        <w:rPr>
          <w:rFonts w:ascii="Arial" w:eastAsia="Times New Roman" w:hAnsi="Arial" w:cs="Arial"/>
          <w:color w:val="FF0000"/>
          <w:sz w:val="19"/>
          <w:szCs w:val="19"/>
          <w:shd w:val="clear" w:color="auto" w:fill="FFFFFF"/>
        </w:rPr>
        <w:fldChar w:fldCharType="separate"/>
      </w:r>
      <w:r w:rsidR="00DF4595" w:rsidRPr="00C66EAE">
        <w:rPr>
          <w:rFonts w:ascii="Arial" w:eastAsia="Times New Roman" w:hAnsi="Arial" w:cs="Arial"/>
          <w:noProof/>
          <w:color w:val="FF0000"/>
          <w:sz w:val="19"/>
          <w:szCs w:val="19"/>
          <w:shd w:val="clear" w:color="auto" w:fill="FFFFFF"/>
        </w:rPr>
        <w:t>(1)</w:t>
      </w:r>
      <w:r w:rsidR="00DF4595">
        <w:rPr>
          <w:rFonts w:ascii="Arial" w:eastAsia="Times New Roman" w:hAnsi="Arial" w:cs="Arial"/>
          <w:color w:val="FF0000"/>
          <w:sz w:val="19"/>
          <w:szCs w:val="19"/>
          <w:shd w:val="clear" w:color="auto" w:fill="FFFFFF"/>
        </w:rPr>
        <w:fldChar w:fldCharType="end"/>
      </w:r>
      <w:r w:rsidR="00DF4595">
        <w:rPr>
          <w:rFonts w:ascii="Arial" w:eastAsia="Times New Roman" w:hAnsi="Arial" w:cs="Arial"/>
          <w:color w:val="FF0000"/>
          <w:sz w:val="19"/>
          <w:szCs w:val="19"/>
          <w:shd w:val="clear" w:color="auto" w:fill="FFFFFF"/>
        </w:rPr>
        <w:t xml:space="preserve">. </w:t>
      </w:r>
      <w:r w:rsidR="001C5F02">
        <w:rPr>
          <w:rFonts w:ascii="Arial" w:eastAsia="Times New Roman" w:hAnsi="Arial" w:cs="Arial"/>
          <w:color w:val="FF0000"/>
          <w:sz w:val="19"/>
          <w:szCs w:val="19"/>
          <w:shd w:val="clear" w:color="auto" w:fill="FFFFFF"/>
        </w:rPr>
        <w:t>These new data are described in the revised methods:</w:t>
      </w:r>
    </w:p>
    <w:p w14:paraId="4A728ABA" w14:textId="77777777" w:rsidR="001C5F02" w:rsidRDefault="001C5F02" w:rsidP="00DD20C6">
      <w:pPr>
        <w:rPr>
          <w:rFonts w:ascii="Arial" w:eastAsia="Times New Roman" w:hAnsi="Arial" w:cs="Arial"/>
          <w:color w:val="FF0000"/>
          <w:sz w:val="19"/>
          <w:szCs w:val="19"/>
          <w:shd w:val="clear" w:color="auto" w:fill="FFFFFF"/>
        </w:rPr>
      </w:pPr>
    </w:p>
    <w:p w14:paraId="2740DE42" w14:textId="77777777" w:rsidR="001C5F02" w:rsidRDefault="001C5F02" w:rsidP="00DD20C6">
      <w:pPr>
        <w:rPr>
          <w:rFonts w:ascii="Arial" w:eastAsia="Times New Roman" w:hAnsi="Arial" w:cs="Arial"/>
          <w:color w:val="FF0000"/>
          <w:sz w:val="19"/>
          <w:szCs w:val="19"/>
          <w:shd w:val="clear" w:color="auto" w:fill="FFFFFF"/>
        </w:rPr>
      </w:pPr>
    </w:p>
    <w:p w14:paraId="0633CA80" w14:textId="215871DC" w:rsidR="00B60D2F" w:rsidRPr="005B4E9C" w:rsidRDefault="00375C86">
      <w:pPr>
        <w:ind w:left="720"/>
        <w:rPr>
          <w:ins w:id="7" w:author="Microsoft Office User" w:date="2018-03-26T19:36:00Z"/>
          <w:rFonts w:ascii="Arial" w:hAnsi="Arial" w:cs="Arial"/>
          <w:b/>
          <w:sz w:val="19"/>
          <w:szCs w:val="19"/>
        </w:rPr>
        <w:pPrChange w:id="8" w:author="Microsoft Office User" w:date="2018-03-28T15:10:00Z">
          <w:pPr/>
        </w:pPrChange>
      </w:pPr>
      <w:r>
        <w:rPr>
          <w:rFonts w:ascii="Arial" w:eastAsia="Times New Roman" w:hAnsi="Arial" w:cs="Arial"/>
          <w:b/>
          <w:color w:val="FF0000"/>
          <w:sz w:val="19"/>
          <w:szCs w:val="19"/>
          <w:shd w:val="clear" w:color="auto" w:fill="FFFFFF"/>
        </w:rPr>
        <w:t>Water</w:t>
      </w:r>
      <w:r w:rsidR="001A75B0">
        <w:rPr>
          <w:rFonts w:ascii="Arial" w:eastAsia="Times New Roman" w:hAnsi="Arial" w:cs="Arial"/>
          <w:b/>
          <w:color w:val="FF0000"/>
          <w:sz w:val="19"/>
          <w:szCs w:val="19"/>
          <w:shd w:val="clear" w:color="auto" w:fill="FFFFFF"/>
        </w:rPr>
        <w:t xml:space="preserve"> intake</w:t>
      </w:r>
      <w:r w:rsidR="00131ED6">
        <w:rPr>
          <w:rFonts w:ascii="Arial" w:eastAsia="Times New Roman" w:hAnsi="Arial" w:cs="Arial"/>
          <w:b/>
          <w:color w:val="FF0000"/>
          <w:sz w:val="19"/>
          <w:szCs w:val="19"/>
          <w:shd w:val="clear" w:color="auto" w:fill="FFFFFF"/>
        </w:rPr>
        <w:t xml:space="preserve"> was measured</w:t>
      </w:r>
      <w:r w:rsidR="001A75B0">
        <w:rPr>
          <w:rFonts w:ascii="Arial" w:eastAsia="Times New Roman" w:hAnsi="Arial" w:cs="Arial"/>
          <w:b/>
          <w:color w:val="FF0000"/>
          <w:sz w:val="19"/>
          <w:szCs w:val="19"/>
          <w:shd w:val="clear" w:color="auto" w:fill="FFFFFF"/>
        </w:rPr>
        <w:t xml:space="preserve"> weekly </w:t>
      </w:r>
      <w:r w:rsidR="00131ED6">
        <w:rPr>
          <w:rFonts w:ascii="Arial" w:eastAsia="Times New Roman" w:hAnsi="Arial" w:cs="Arial"/>
          <w:b/>
          <w:color w:val="FF0000"/>
          <w:sz w:val="19"/>
          <w:szCs w:val="19"/>
          <w:shd w:val="clear" w:color="auto" w:fill="FFFFFF"/>
        </w:rPr>
        <w:t>to determine the</w:t>
      </w:r>
      <w:r w:rsidR="001A75B0">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concentrations</w:t>
      </w:r>
      <w:r w:rsidR="001A75B0">
        <w:rPr>
          <w:rFonts w:ascii="Arial" w:eastAsia="Times New Roman" w:hAnsi="Arial" w:cs="Arial"/>
          <w:b/>
          <w:color w:val="FF0000"/>
          <w:sz w:val="19"/>
          <w:szCs w:val="19"/>
          <w:shd w:val="clear" w:color="auto" w:fill="FFFFFF"/>
        </w:rPr>
        <w:t xml:space="preserve"> of dexamethasone consumed per cage.</w:t>
      </w:r>
      <w:r w:rsidR="00131ED6">
        <w:rPr>
          <w:rFonts w:ascii="Arial" w:eastAsia="Times New Roman" w:hAnsi="Arial" w:cs="Arial"/>
          <w:b/>
          <w:color w:val="FF0000"/>
          <w:sz w:val="19"/>
          <w:szCs w:val="19"/>
          <w:shd w:val="clear" w:color="auto" w:fill="FFFFFF"/>
        </w:rPr>
        <w:t xml:space="preserve"> Average </w:t>
      </w:r>
      <w:r>
        <w:rPr>
          <w:rFonts w:ascii="Arial" w:eastAsia="Times New Roman" w:hAnsi="Arial" w:cs="Arial"/>
          <w:b/>
          <w:color w:val="FF0000"/>
          <w:sz w:val="19"/>
          <w:szCs w:val="19"/>
          <w:shd w:val="clear" w:color="auto" w:fill="FFFFFF"/>
        </w:rPr>
        <w:t>concentration</w:t>
      </w:r>
      <w:r w:rsidR="00312E52">
        <w:rPr>
          <w:rFonts w:ascii="Arial" w:eastAsia="Times New Roman" w:hAnsi="Arial" w:cs="Arial"/>
          <w:b/>
          <w:color w:val="FF0000"/>
          <w:sz w:val="19"/>
          <w:szCs w:val="19"/>
          <w:shd w:val="clear" w:color="auto" w:fill="FFFFFF"/>
        </w:rPr>
        <w:t xml:space="preserve"> per mouse was estimated</w:t>
      </w:r>
      <w:r w:rsidR="00B734D0">
        <w:rPr>
          <w:rFonts w:ascii="Arial" w:eastAsia="Times New Roman" w:hAnsi="Arial" w:cs="Arial"/>
          <w:b/>
          <w:color w:val="FF0000"/>
          <w:sz w:val="19"/>
          <w:szCs w:val="19"/>
          <w:shd w:val="clear" w:color="auto" w:fill="FFFFFF"/>
        </w:rPr>
        <w:t xml:space="preserve"> by</w:t>
      </w:r>
      <w:r w:rsidR="00312E52">
        <w:rPr>
          <w:rFonts w:ascii="Arial" w:eastAsia="Times New Roman" w:hAnsi="Arial" w:cs="Arial"/>
          <w:b/>
          <w:color w:val="FF0000"/>
          <w:sz w:val="19"/>
          <w:szCs w:val="19"/>
          <w:shd w:val="clear" w:color="auto" w:fill="FFFFFF"/>
        </w:rPr>
        <w:t xml:space="preserve"> </w:t>
      </w:r>
      <w:r w:rsidR="00B734D0">
        <w:rPr>
          <w:rFonts w:ascii="Arial" w:eastAsia="Times New Roman" w:hAnsi="Arial" w:cs="Arial"/>
          <w:b/>
          <w:color w:val="FF0000"/>
          <w:sz w:val="19"/>
          <w:szCs w:val="19"/>
          <w:shd w:val="clear" w:color="auto" w:fill="FFFFFF"/>
        </w:rPr>
        <w:t xml:space="preserve">accounting for number of mice in </w:t>
      </w:r>
      <w:r>
        <w:rPr>
          <w:rFonts w:ascii="Arial" w:eastAsia="Times New Roman" w:hAnsi="Arial" w:cs="Arial"/>
          <w:b/>
          <w:color w:val="FF0000"/>
          <w:sz w:val="19"/>
          <w:szCs w:val="19"/>
          <w:shd w:val="clear" w:color="auto" w:fill="FFFFFF"/>
        </w:rPr>
        <w:t>the</w:t>
      </w:r>
      <w:r w:rsidR="00B734D0">
        <w:rPr>
          <w:rFonts w:ascii="Arial" w:eastAsia="Times New Roman" w:hAnsi="Arial" w:cs="Arial"/>
          <w:b/>
          <w:color w:val="FF0000"/>
          <w:sz w:val="19"/>
          <w:szCs w:val="19"/>
          <w:shd w:val="clear" w:color="auto" w:fill="FFFFFF"/>
        </w:rPr>
        <w:t xml:space="preserve"> cage.</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Serum from 16 hour fasted</w:t>
      </w:r>
      <w:ins w:id="9" w:author="Microsoft Office User" w:date="2018-03-26T19:51:00Z">
        <w:r w:rsidR="002504B6">
          <w:rPr>
            <w:rFonts w:ascii="Arial" w:eastAsia="Times New Roman" w:hAnsi="Arial" w:cs="Arial"/>
            <w:b/>
            <w:color w:val="FF0000"/>
            <w:sz w:val="19"/>
            <w:szCs w:val="19"/>
            <w:shd w:val="clear" w:color="auto" w:fill="FFFFFF"/>
          </w:rPr>
          <w:t xml:space="preserve"> </w:t>
        </w:r>
        <w:r w:rsidR="002504B6" w:rsidRPr="005B4E9C">
          <w:rPr>
            <w:rFonts w:ascii="Arial" w:eastAsia="Times New Roman" w:hAnsi="Arial" w:cs="Arial"/>
            <w:b/>
            <w:color w:val="FF0000"/>
            <w:sz w:val="19"/>
            <w:szCs w:val="19"/>
            <w:shd w:val="clear" w:color="auto" w:fill="FFFFFF"/>
          </w:rPr>
          <w:t>lean and obese</w:t>
        </w:r>
      </w:ins>
      <w:r w:rsidR="00917DC0">
        <w:rPr>
          <w:rFonts w:ascii="Arial" w:eastAsia="Times New Roman" w:hAnsi="Arial" w:cs="Arial"/>
          <w:b/>
          <w:color w:val="FF0000"/>
          <w:sz w:val="19"/>
          <w:szCs w:val="19"/>
          <w:shd w:val="clear" w:color="auto" w:fill="FFFFFF"/>
        </w:rPr>
        <w:t xml:space="preserve"> mice </w:t>
      </w:r>
      <w:r w:rsidR="002504B6">
        <w:rPr>
          <w:rFonts w:ascii="Arial" w:eastAsia="Times New Roman" w:hAnsi="Arial" w:cs="Arial"/>
          <w:b/>
          <w:color w:val="FF0000"/>
          <w:sz w:val="19"/>
          <w:szCs w:val="19"/>
          <w:shd w:val="clear" w:color="auto" w:fill="FFFFFF"/>
        </w:rPr>
        <w:t xml:space="preserve">following six weeks of dexamethasone treatment </w:t>
      </w:r>
      <w:r w:rsidR="00917DC0">
        <w:rPr>
          <w:rFonts w:ascii="Arial" w:eastAsia="Times New Roman" w:hAnsi="Arial" w:cs="Arial"/>
          <w:b/>
          <w:color w:val="FF0000"/>
          <w:sz w:val="19"/>
          <w:szCs w:val="19"/>
          <w:shd w:val="clear" w:color="auto" w:fill="FFFFFF"/>
        </w:rPr>
        <w:t>was</w:t>
      </w:r>
      <w:r w:rsidR="00131ED6">
        <w:rPr>
          <w:rFonts w:ascii="Arial" w:eastAsia="Times New Roman" w:hAnsi="Arial" w:cs="Arial"/>
          <w:b/>
          <w:color w:val="FF0000"/>
          <w:sz w:val="19"/>
          <w:szCs w:val="19"/>
          <w:shd w:val="clear" w:color="auto" w:fill="FFFFFF"/>
        </w:rPr>
        <w:t xml:space="preserve"> acquired prior to euthaniz</w:t>
      </w:r>
      <w:r w:rsidR="00917DC0">
        <w:rPr>
          <w:rFonts w:ascii="Arial" w:eastAsia="Times New Roman" w:hAnsi="Arial" w:cs="Arial"/>
          <w:b/>
          <w:color w:val="FF0000"/>
          <w:sz w:val="19"/>
          <w:szCs w:val="19"/>
          <w:shd w:val="clear" w:color="auto" w:fill="FFFFFF"/>
        </w:rPr>
        <w:t>ing</w:t>
      </w:r>
      <w:r w:rsidR="00131ED6">
        <w:rPr>
          <w:rFonts w:ascii="Arial" w:eastAsia="Times New Roman" w:hAnsi="Arial" w:cs="Arial"/>
          <w:b/>
          <w:color w:val="FF0000"/>
          <w:sz w:val="19"/>
          <w:szCs w:val="19"/>
          <w:shd w:val="clear" w:color="auto" w:fill="FFFFFF"/>
        </w:rPr>
        <w:t xml:space="preserve"> </w:t>
      </w:r>
      <w:r w:rsidR="00917DC0">
        <w:rPr>
          <w:rFonts w:ascii="Arial" w:eastAsia="Times New Roman" w:hAnsi="Arial" w:cs="Arial"/>
          <w:b/>
          <w:color w:val="FF0000"/>
          <w:sz w:val="19"/>
          <w:szCs w:val="19"/>
          <w:shd w:val="clear" w:color="auto" w:fill="FFFFFF"/>
        </w:rPr>
        <w:t>at the end of the study and</w:t>
      </w:r>
      <w:r w:rsidR="00131ED6">
        <w:rPr>
          <w:rFonts w:ascii="Arial" w:eastAsia="Times New Roman" w:hAnsi="Arial" w:cs="Arial"/>
          <w:b/>
          <w:color w:val="FF0000"/>
          <w:sz w:val="19"/>
          <w:szCs w:val="19"/>
          <w:shd w:val="clear" w:color="auto" w:fill="FFFFFF"/>
        </w:rPr>
        <w:t xml:space="preserve"> sent to the University of Michigan Pha</w:t>
      </w:r>
      <w:r w:rsidR="00925A7D">
        <w:rPr>
          <w:rFonts w:ascii="Arial" w:eastAsia="Times New Roman" w:hAnsi="Arial" w:cs="Arial"/>
          <w:b/>
          <w:color w:val="FF0000"/>
          <w:sz w:val="19"/>
          <w:szCs w:val="19"/>
          <w:shd w:val="clear" w:color="auto" w:fill="FFFFFF"/>
        </w:rPr>
        <w:t>r</w:t>
      </w:r>
      <w:r w:rsidR="00131ED6">
        <w:rPr>
          <w:rFonts w:ascii="Arial" w:eastAsia="Times New Roman" w:hAnsi="Arial" w:cs="Arial"/>
          <w:b/>
          <w:color w:val="FF0000"/>
          <w:sz w:val="19"/>
          <w:szCs w:val="19"/>
          <w:shd w:val="clear" w:color="auto" w:fill="FFFFFF"/>
        </w:rPr>
        <w:t>macokinetics Core for LC-MS analysis of dexamethasone concentration</w:t>
      </w:r>
      <w:r w:rsidR="00131ED6" w:rsidRPr="00B60D2F">
        <w:rPr>
          <w:rFonts w:ascii="Arial" w:eastAsia="Times New Roman" w:hAnsi="Arial" w:cs="Arial"/>
          <w:b/>
          <w:color w:val="FF0000"/>
          <w:sz w:val="19"/>
          <w:szCs w:val="19"/>
          <w:shd w:val="clear" w:color="auto" w:fill="FFFFFF"/>
        </w:rPr>
        <w:t xml:space="preserve">. </w:t>
      </w:r>
      <w:ins w:id="10" w:author="Microsoft Office User" w:date="2018-03-26T19:36:00Z">
        <w:r w:rsidR="00B60D2F" w:rsidRPr="005B4E9C">
          <w:rPr>
            <w:rFonts w:ascii="Arial" w:hAnsi="Arial" w:cs="Arial"/>
            <w:b/>
            <w:sz w:val="19"/>
            <w:szCs w:val="19"/>
          </w:rPr>
          <w:t>Dexamethasone standard was used to make a calibration curve from 2.5 to 100 ng/</w:t>
        </w:r>
        <w:proofErr w:type="spellStart"/>
        <w:r w:rsidR="00B60D2F" w:rsidRPr="005B4E9C">
          <w:rPr>
            <w:rFonts w:ascii="Arial" w:hAnsi="Arial" w:cs="Arial"/>
            <w:b/>
            <w:sz w:val="19"/>
            <w:szCs w:val="19"/>
          </w:rPr>
          <w:t>mL.</w:t>
        </w:r>
        <w:proofErr w:type="spellEnd"/>
        <w:r w:rsidR="00B60D2F" w:rsidRPr="005B4E9C">
          <w:rPr>
            <w:rFonts w:ascii="Arial" w:hAnsi="Arial" w:cs="Arial"/>
            <w:b/>
            <w:sz w:val="19"/>
            <w:szCs w:val="19"/>
          </w:rPr>
          <w:t xml:space="preserve"> A separate weighing of dexamethasone was used to make quality control standards at 3 and 30 ng/</w:t>
        </w:r>
        <w:proofErr w:type="spellStart"/>
        <w:r w:rsidR="00B60D2F" w:rsidRPr="005B4E9C">
          <w:rPr>
            <w:rFonts w:ascii="Arial" w:hAnsi="Arial" w:cs="Arial"/>
            <w:b/>
            <w:sz w:val="19"/>
            <w:szCs w:val="19"/>
          </w:rPr>
          <w:t>mL.</w:t>
        </w:r>
        <w:proofErr w:type="spellEnd"/>
        <w:r w:rsidR="00B60D2F" w:rsidRPr="005B4E9C">
          <w:rPr>
            <w:rFonts w:ascii="Arial" w:hAnsi="Arial" w:cs="Arial"/>
            <w:b/>
            <w:sz w:val="19"/>
            <w:szCs w:val="19"/>
          </w:rPr>
          <w:t xml:space="preserve"> Quality control standards were run in triplicate before and during sample analysis. For each calibration standard and quality control standard, 10 µL of blank plasma, 10 µL of calibration or QC standard, and 40 µL of inter</w:t>
        </w:r>
        <w:r w:rsidR="00B60D2F" w:rsidRPr="002504B6">
          <w:rPr>
            <w:rFonts w:ascii="Arial" w:hAnsi="Arial" w:cs="Arial"/>
            <w:b/>
            <w:sz w:val="19"/>
            <w:szCs w:val="19"/>
          </w:rPr>
          <w:t>nal standard were mixed in a 96-</w:t>
        </w:r>
        <w:proofErr w:type="gramStart"/>
        <w:r w:rsidR="00B60D2F" w:rsidRPr="005B4E9C">
          <w:rPr>
            <w:rFonts w:ascii="Arial" w:hAnsi="Arial" w:cs="Arial"/>
            <w:b/>
            <w:sz w:val="19"/>
            <w:szCs w:val="19"/>
          </w:rPr>
          <w:t>well</w:t>
        </w:r>
        <w:proofErr w:type="gramEnd"/>
        <w:r w:rsidR="00B60D2F" w:rsidRPr="005B4E9C">
          <w:rPr>
            <w:rFonts w:ascii="Arial" w:hAnsi="Arial" w:cs="Arial"/>
            <w:b/>
            <w:sz w:val="19"/>
            <w:szCs w:val="19"/>
          </w:rPr>
          <w:t xml:space="preserve"> plate. Each analytical sample was prepared by mixing 10 µL mouse plasma, 10 µL acetonitrile and 40 µL internal standard into a well of a 96-</w:t>
        </w:r>
        <w:proofErr w:type="gramStart"/>
        <w:r w:rsidR="00B60D2F" w:rsidRPr="005B4E9C">
          <w:rPr>
            <w:rFonts w:ascii="Arial" w:hAnsi="Arial" w:cs="Arial"/>
            <w:b/>
            <w:sz w:val="19"/>
            <w:szCs w:val="19"/>
          </w:rPr>
          <w:t>well</w:t>
        </w:r>
        <w:proofErr w:type="gramEnd"/>
        <w:r w:rsidR="00B60D2F" w:rsidRPr="005B4E9C">
          <w:rPr>
            <w:rFonts w:ascii="Arial" w:hAnsi="Arial" w:cs="Arial"/>
            <w:b/>
            <w:sz w:val="19"/>
            <w:szCs w:val="19"/>
          </w:rPr>
          <w:t xml:space="preserve"> plate. Some samples were below 10 µL in volume. In these cases, the volume collected was diluted to 10 µL and prepared in the same manner as the other samples. The plate was mixed at 1000 rpm for 5 min, then centrifuged at 3500 rpm for 10 min. Four microliters of </w:t>
        </w:r>
        <w:proofErr w:type="spellStart"/>
        <w:r w:rsidR="00B60D2F" w:rsidRPr="005B4E9C">
          <w:rPr>
            <w:rFonts w:ascii="Arial" w:hAnsi="Arial" w:cs="Arial"/>
            <w:b/>
            <w:sz w:val="19"/>
            <w:szCs w:val="19"/>
          </w:rPr>
          <w:t>supernantant</w:t>
        </w:r>
        <w:proofErr w:type="spellEnd"/>
        <w:r w:rsidR="00B60D2F" w:rsidRPr="005B4E9C">
          <w:rPr>
            <w:rFonts w:ascii="Arial" w:hAnsi="Arial" w:cs="Arial"/>
            <w:b/>
            <w:sz w:val="19"/>
            <w:szCs w:val="19"/>
          </w:rPr>
          <w:t xml:space="preserve"> were injected for analysis onto a Waters </w:t>
        </w:r>
        <w:proofErr w:type="spellStart"/>
        <w:r w:rsidR="00B60D2F" w:rsidRPr="005B4E9C">
          <w:rPr>
            <w:rFonts w:ascii="Arial" w:hAnsi="Arial" w:cs="Arial"/>
            <w:b/>
            <w:sz w:val="19"/>
            <w:szCs w:val="19"/>
          </w:rPr>
          <w:t>Xevo</w:t>
        </w:r>
        <w:proofErr w:type="spellEnd"/>
        <w:r w:rsidR="00B60D2F" w:rsidRPr="005B4E9C">
          <w:rPr>
            <w:rFonts w:ascii="Arial" w:hAnsi="Arial" w:cs="Arial"/>
            <w:b/>
            <w:sz w:val="19"/>
            <w:szCs w:val="19"/>
          </w:rPr>
          <w:t xml:space="preserve"> TQD triple quadrupole UPLC mass spectrometer for analysis.</w:t>
        </w:r>
      </w:ins>
    </w:p>
    <w:p w14:paraId="129A97B5" w14:textId="43EB4637" w:rsidR="001A75B0" w:rsidRDefault="001A75B0" w:rsidP="001A75B0">
      <w:pPr>
        <w:ind w:left="720"/>
        <w:rPr>
          <w:rFonts w:ascii="Arial" w:eastAsia="Times New Roman" w:hAnsi="Arial" w:cs="Arial"/>
          <w:b/>
          <w:color w:val="FF0000"/>
          <w:sz w:val="19"/>
          <w:szCs w:val="19"/>
          <w:shd w:val="clear" w:color="auto" w:fill="FFFFFF"/>
        </w:rPr>
      </w:pPr>
    </w:p>
    <w:p w14:paraId="38881104" w14:textId="77777777" w:rsidR="001C5F02" w:rsidRDefault="001C5F02" w:rsidP="00DD20C6">
      <w:pPr>
        <w:rPr>
          <w:rFonts w:ascii="Arial" w:eastAsia="Times New Roman" w:hAnsi="Arial" w:cs="Arial"/>
          <w:color w:val="FF0000"/>
          <w:sz w:val="19"/>
          <w:szCs w:val="19"/>
          <w:shd w:val="clear" w:color="auto" w:fill="FFFFFF"/>
        </w:rPr>
      </w:pPr>
    </w:p>
    <w:p w14:paraId="74458D44" w14:textId="10A532F2" w:rsidR="001C5F02" w:rsidRDefault="001C5F02" w:rsidP="001C5F02">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results section:</w:t>
      </w:r>
    </w:p>
    <w:p w14:paraId="7E9B57E6" w14:textId="77777777" w:rsidR="001C5F02" w:rsidRDefault="001C5F02" w:rsidP="00DD20C6">
      <w:pPr>
        <w:rPr>
          <w:rFonts w:ascii="Arial" w:eastAsia="Times New Roman" w:hAnsi="Arial" w:cs="Arial"/>
          <w:color w:val="FF0000"/>
          <w:sz w:val="19"/>
          <w:szCs w:val="19"/>
          <w:shd w:val="clear" w:color="auto" w:fill="FFFFFF"/>
        </w:rPr>
      </w:pPr>
    </w:p>
    <w:p w14:paraId="1132038F" w14:textId="44F20CF7" w:rsidR="006A3059" w:rsidRPr="00750B5E" w:rsidRDefault="005B0E14"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Over the course of the experiment, o</w:t>
      </w:r>
      <w:r w:rsidR="009171E5">
        <w:rPr>
          <w:rFonts w:ascii="Arial" w:eastAsia="Times New Roman" w:hAnsi="Arial" w:cs="Arial"/>
          <w:b/>
          <w:color w:val="FF0000"/>
          <w:sz w:val="19"/>
          <w:szCs w:val="19"/>
          <w:shd w:val="clear" w:color="auto" w:fill="FFFFFF"/>
        </w:rPr>
        <w:t xml:space="preserve">bese dexamethasone-treated </w:t>
      </w:r>
      <w:r>
        <w:rPr>
          <w:rFonts w:ascii="Arial" w:eastAsia="Times New Roman" w:hAnsi="Arial" w:cs="Arial"/>
          <w:b/>
          <w:color w:val="FF0000"/>
          <w:sz w:val="19"/>
          <w:szCs w:val="19"/>
          <w:shd w:val="clear" w:color="auto" w:fill="FFFFFF"/>
        </w:rPr>
        <w:t xml:space="preserve">mice consumed more water, starting at a lower </w:t>
      </w:r>
      <w:r w:rsidR="00E7183D">
        <w:rPr>
          <w:rFonts w:ascii="Arial" w:eastAsia="Times New Roman" w:hAnsi="Arial" w:cs="Arial"/>
          <w:b/>
          <w:color w:val="FF0000"/>
          <w:sz w:val="19"/>
          <w:szCs w:val="19"/>
          <w:shd w:val="clear" w:color="auto" w:fill="FFFFFF"/>
        </w:rPr>
        <w:t>amount, which then increased</w:t>
      </w:r>
      <w:r>
        <w:rPr>
          <w:rFonts w:ascii="Arial" w:eastAsia="Times New Roman" w:hAnsi="Arial" w:cs="Arial"/>
          <w:b/>
          <w:color w:val="FF0000"/>
          <w:sz w:val="19"/>
          <w:szCs w:val="19"/>
          <w:shd w:val="clear" w:color="auto" w:fill="FFFFFF"/>
        </w:rPr>
        <w:t xml:space="preserve"> </w:t>
      </w:r>
      <w:r w:rsidR="00E7183D">
        <w:rPr>
          <w:rFonts w:ascii="Arial" w:eastAsia="Times New Roman" w:hAnsi="Arial" w:cs="Arial"/>
          <w:b/>
          <w:color w:val="FF0000"/>
          <w:sz w:val="19"/>
          <w:szCs w:val="19"/>
          <w:shd w:val="clear" w:color="auto" w:fill="FFFFFF"/>
        </w:rPr>
        <w:t>over the duration of the experiment (Figure 3E)</w:t>
      </w:r>
      <w:r>
        <w:rPr>
          <w:rFonts w:ascii="Arial" w:eastAsia="Times New Roman" w:hAnsi="Arial" w:cs="Arial"/>
          <w:b/>
          <w:color w:val="FF0000"/>
          <w:sz w:val="19"/>
          <w:szCs w:val="19"/>
          <w:shd w:val="clear" w:color="auto" w:fill="FFFFFF"/>
        </w:rPr>
        <w:t>.  Overall this</w:t>
      </w:r>
      <w:r w:rsidR="00E96EA3">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corresponded</w:t>
      </w:r>
      <w:r w:rsidR="00E96EA3">
        <w:rPr>
          <w:rFonts w:ascii="Arial" w:eastAsia="Times New Roman" w:hAnsi="Arial" w:cs="Arial"/>
          <w:b/>
          <w:color w:val="FF0000"/>
          <w:sz w:val="19"/>
          <w:szCs w:val="19"/>
          <w:shd w:val="clear" w:color="auto" w:fill="FFFFFF"/>
        </w:rPr>
        <w:t xml:space="preserve"> to a 22% increase </w:t>
      </w:r>
      <w:r>
        <w:rPr>
          <w:rFonts w:ascii="Arial" w:eastAsia="Times New Roman" w:hAnsi="Arial" w:cs="Arial"/>
          <w:b/>
          <w:color w:val="FF0000"/>
          <w:sz w:val="19"/>
          <w:szCs w:val="19"/>
          <w:shd w:val="clear" w:color="auto" w:fill="FFFFFF"/>
        </w:rPr>
        <w:t>when normalized to the animal’s body weight.  By the end of the study, this i</w:t>
      </w:r>
      <w:r w:rsidR="009171E5">
        <w:rPr>
          <w:rFonts w:ascii="Arial" w:eastAsia="Times New Roman" w:hAnsi="Arial" w:cs="Arial"/>
          <w:b/>
          <w:color w:val="FF0000"/>
          <w:sz w:val="19"/>
          <w:szCs w:val="19"/>
          <w:shd w:val="clear" w:color="auto" w:fill="FFFFFF"/>
        </w:rPr>
        <w:t>ncreased intake resulted in a 7.</w:t>
      </w:r>
      <w:r>
        <w:rPr>
          <w:rFonts w:ascii="Arial" w:eastAsia="Times New Roman" w:hAnsi="Arial" w:cs="Arial"/>
          <w:b/>
          <w:color w:val="FF0000"/>
          <w:sz w:val="19"/>
          <w:szCs w:val="19"/>
          <w:shd w:val="clear" w:color="auto" w:fill="FFFFFF"/>
        </w:rPr>
        <w:t>6</w:t>
      </w:r>
      <w:r w:rsidR="009171E5">
        <w:rPr>
          <w:rFonts w:ascii="Arial" w:eastAsia="Times New Roman" w:hAnsi="Arial" w:cs="Arial"/>
          <w:b/>
          <w:color w:val="FF0000"/>
          <w:sz w:val="19"/>
          <w:szCs w:val="19"/>
          <w:shd w:val="clear" w:color="auto" w:fill="FFFFFF"/>
        </w:rPr>
        <w:t xml:space="preserve">-fold increase in serum </w:t>
      </w:r>
      <w:r w:rsidR="009171E5">
        <w:rPr>
          <w:rFonts w:ascii="Arial" w:eastAsia="Times New Roman" w:hAnsi="Arial" w:cs="Arial"/>
          <w:b/>
          <w:color w:val="FF0000"/>
          <w:sz w:val="19"/>
          <w:szCs w:val="19"/>
          <w:shd w:val="clear" w:color="auto" w:fill="FFFFFF"/>
        </w:rPr>
        <w:lastRenderedPageBreak/>
        <w:t>dexamethasone concentration in the obese dexamethasone-treated mice when compared to lean dexamethasone-treated mice (</w:t>
      </w:r>
      <w:r w:rsidR="00E7183D">
        <w:rPr>
          <w:rFonts w:ascii="Arial" w:eastAsia="Times New Roman" w:hAnsi="Arial" w:cs="Arial"/>
          <w:b/>
          <w:color w:val="FF0000"/>
          <w:sz w:val="19"/>
          <w:szCs w:val="19"/>
          <w:shd w:val="clear" w:color="auto" w:fill="FFFFFF"/>
        </w:rPr>
        <w:t xml:space="preserve">Figure 3F; </w:t>
      </w:r>
      <w:r w:rsidR="009171E5">
        <w:rPr>
          <w:rFonts w:ascii="Arial" w:eastAsia="Times New Roman" w:hAnsi="Arial" w:cs="Arial"/>
          <w:b/>
          <w:color w:val="FF0000"/>
          <w:sz w:val="19"/>
          <w:szCs w:val="19"/>
          <w:shd w:val="clear" w:color="auto" w:fill="FFFFFF"/>
        </w:rPr>
        <w:t>p=0.031).</w:t>
      </w:r>
    </w:p>
    <w:p w14:paraId="0D962679" w14:textId="570AF021" w:rsidR="001C5F02" w:rsidRDefault="00AD59AE" w:rsidP="00DD20C6">
      <w:pPr>
        <w:rPr>
          <w:rFonts w:ascii="Arial" w:eastAsia="Times New Roman" w:hAnsi="Arial" w:cs="Arial"/>
          <w:color w:val="FF0000"/>
          <w:sz w:val="19"/>
          <w:szCs w:val="19"/>
          <w:shd w:val="clear" w:color="auto" w:fill="FFFFFF"/>
        </w:rPr>
      </w:pPr>
      <w:r>
        <w:rPr>
          <w:noProof/>
        </w:rPr>
        <mc:AlternateContent>
          <mc:Choice Requires="wps">
            <w:drawing>
              <wp:anchor distT="0" distB="0" distL="114300" distR="114300" simplePos="0" relativeHeight="251668480" behindDoc="0" locked="0" layoutInCell="1" allowOverlap="1" wp14:anchorId="0F9EA376" wp14:editId="11F00A25">
                <wp:simplePos x="0" y="0"/>
                <wp:positionH relativeFrom="column">
                  <wp:posOffset>-522605</wp:posOffset>
                </wp:positionH>
                <wp:positionV relativeFrom="paragraph">
                  <wp:posOffset>0</wp:posOffset>
                </wp:positionV>
                <wp:extent cx="7200900" cy="50863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200900" cy="5086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9EA376" id="_x0000_t202" coordsize="21600,21600" o:spt="202" path="m0,0l0,21600,21600,21600,21600,0xe">
                <v:stroke joinstyle="miter"/>
                <v:path gradientshapeok="t" o:connecttype="rect"/>
              </v:shapetype>
              <v:shape id="Text Box 20" o:spid="_x0000_s1026" type="#_x0000_t202" style="position:absolute;margin-left:-41.15pt;margin-top:0;width:567pt;height:40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" filled="f" stroked="f">
                <v:textbox>
                  <w:txbxContent>
                    <w:p w14:paraId="34EE8EF7" w14:textId="7BC0BC29" w:rsidR="00AD59AE" w:rsidRDefault="001A5D8A">
                      <w:r>
                        <w:rPr>
                          <w:noProof/>
                        </w:rPr>
                        <w:drawing>
                          <wp:inline distT="0" distB="0" distL="0" distR="0" wp14:anchorId="647D3F9C" wp14:editId="5AE3C3BE">
                            <wp:extent cx="6197950" cy="4407368"/>
                            <wp:effectExtent l="0" t="0" r="0" b="0"/>
                            <wp:docPr id="21" name="Picture 21" descr="../../../../../../../../Desktop/CushingAcromegalyStudy/manuscript/Obesity-Glucocorticoids/figure%201%20for%20re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figure%201%20for%20rev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719" cy="4418581"/>
                                    </a:xfrm>
                                    <a:prstGeom prst="rect">
                                      <a:avLst/>
                                    </a:prstGeom>
                                    <a:noFill/>
                                    <a:ln>
                                      <a:noFill/>
                                    </a:ln>
                                  </pic:spPr>
                                </pic:pic>
                              </a:graphicData>
                            </a:graphic>
                          </wp:inline>
                        </w:drawing>
                      </w:r>
                    </w:p>
                    <w:p w14:paraId="0A7A536F" w14:textId="20F9E9EE" w:rsidR="00AD59AE" w:rsidRPr="00AD2FA5" w:rsidRDefault="00AD59AE">
                      <w:pPr>
                        <w:rPr>
                          <w:sz w:val="19"/>
                          <w:szCs w:val="19"/>
                        </w:rPr>
                      </w:pPr>
                      <w:r w:rsidRPr="00AD2FA5">
                        <w:rPr>
                          <w:b/>
                          <w:sz w:val="19"/>
                          <w:szCs w:val="19"/>
                        </w:rPr>
                        <w:t xml:space="preserve">Figure 1: Dexamethasone </w:t>
                      </w:r>
                      <w:r w:rsidR="00C9202B" w:rsidRPr="00AD2FA5">
                        <w:rPr>
                          <w:b/>
                          <w:sz w:val="19"/>
                          <w:szCs w:val="19"/>
                        </w:rPr>
                        <w:t>intake and serum c</w:t>
                      </w:r>
                      <w:r w:rsidR="001A5D8A" w:rsidRPr="00AD2FA5">
                        <w:rPr>
                          <w:b/>
                          <w:sz w:val="19"/>
                          <w:szCs w:val="19"/>
                        </w:rPr>
                        <w:t>oncentration</w:t>
                      </w:r>
                      <w:r w:rsidR="00B178E1" w:rsidRPr="00AD2FA5">
                        <w:rPr>
                          <w:b/>
                          <w:sz w:val="19"/>
                          <w:szCs w:val="19"/>
                        </w:rPr>
                        <w:t>s</w:t>
                      </w:r>
                      <w:r w:rsidR="001A5D8A" w:rsidRPr="00AD2FA5">
                        <w:rPr>
                          <w:b/>
                          <w:sz w:val="19"/>
                          <w:szCs w:val="19"/>
                        </w:rPr>
                        <w:t>.</w:t>
                      </w:r>
                      <w:r w:rsidR="001A5D8A" w:rsidRPr="00AD2FA5">
                        <w:rPr>
                          <w:sz w:val="19"/>
                          <w:szCs w:val="19"/>
                        </w:rPr>
                        <w:t xml:space="preserve"> </w:t>
                      </w:r>
                      <w:r w:rsidR="00264818" w:rsidRPr="00AD2FA5">
                        <w:rPr>
                          <w:sz w:val="19"/>
                          <w:szCs w:val="19"/>
                        </w:rPr>
                        <w:t xml:space="preserve">Amount of dexamethasone consumed per mouse (A), </w:t>
                      </w:r>
                      <w:r w:rsidR="001152F7" w:rsidRPr="00AD2FA5">
                        <w:rPr>
                          <w:sz w:val="19"/>
                          <w:szCs w:val="19"/>
                        </w:rPr>
                        <w:t xml:space="preserve">amounts </w:t>
                      </w:r>
                      <w:r w:rsidR="00264818" w:rsidRPr="00AD2FA5">
                        <w:rPr>
                          <w:sz w:val="19"/>
                          <w:szCs w:val="19"/>
                        </w:rPr>
                        <w:t>normalized to mouse weight (B) and normalized weekly measures (C)</w:t>
                      </w:r>
                      <w:r w:rsidR="009D36FF" w:rsidRPr="00AD2FA5">
                        <w:rPr>
                          <w:sz w:val="19"/>
                          <w:szCs w:val="19"/>
                        </w:rPr>
                        <w:t xml:space="preserve"> as determined by volume consumed per cage per week</w:t>
                      </w:r>
                      <w:r w:rsidR="0088205D" w:rsidRPr="00AD2FA5">
                        <w:rPr>
                          <w:sz w:val="19"/>
                          <w:szCs w:val="19"/>
                        </w:rPr>
                        <w:t xml:space="preserve"> for NCD- (</w:t>
                      </w:r>
                      <w:r w:rsidR="005946A3" w:rsidRPr="00AD2FA5">
                        <w:rPr>
                          <w:sz w:val="19"/>
                          <w:szCs w:val="19"/>
                        </w:rPr>
                        <w:t>n=12</w:t>
                      </w:r>
                      <w:r w:rsidR="0088205D" w:rsidRPr="00AD2FA5">
                        <w:rPr>
                          <w:sz w:val="19"/>
                          <w:szCs w:val="19"/>
                        </w:rPr>
                        <w:t>) and HFD-fed (</w:t>
                      </w:r>
                      <w:r w:rsidR="005946A3" w:rsidRPr="00AD2FA5">
                        <w:rPr>
                          <w:sz w:val="19"/>
                          <w:szCs w:val="19"/>
                        </w:rPr>
                        <w:t>n=20</w:t>
                      </w:r>
                      <w:r w:rsidR="0088205D" w:rsidRPr="00AD2FA5">
                        <w:rPr>
                          <w:sz w:val="19"/>
                          <w:szCs w:val="19"/>
                        </w:rPr>
                        <w:t>) mice</w:t>
                      </w:r>
                      <w:r w:rsidR="001152F7" w:rsidRPr="00AD2FA5">
                        <w:rPr>
                          <w:sz w:val="19"/>
                          <w:szCs w:val="19"/>
                        </w:rPr>
                        <w:t>. Concentration of dexamethasone in serum</w:t>
                      </w:r>
                      <w:r w:rsidR="0088205D" w:rsidRPr="00AD2FA5">
                        <w:rPr>
                          <w:sz w:val="19"/>
                          <w:szCs w:val="19"/>
                        </w:rPr>
                        <w:t xml:space="preserve"> of NCD-fed (n=</w:t>
                      </w:r>
                      <w:r w:rsidR="00DE3303" w:rsidRPr="00AD2FA5">
                        <w:rPr>
                          <w:sz w:val="19"/>
                          <w:szCs w:val="19"/>
                        </w:rPr>
                        <w:t>8</w:t>
                      </w:r>
                      <w:r w:rsidR="0088205D" w:rsidRPr="00AD2FA5">
                        <w:rPr>
                          <w:sz w:val="19"/>
                          <w:szCs w:val="19"/>
                        </w:rPr>
                        <w:t>) and HFD-fed (n=</w:t>
                      </w:r>
                      <w:r w:rsidR="00DE3303" w:rsidRPr="00AD2FA5">
                        <w:rPr>
                          <w:sz w:val="19"/>
                          <w:szCs w:val="19"/>
                        </w:rPr>
                        <w:t>11</w:t>
                      </w:r>
                      <w:r w:rsidR="0088205D" w:rsidRPr="00AD2FA5">
                        <w:rPr>
                          <w:sz w:val="19"/>
                          <w:szCs w:val="19"/>
                        </w:rPr>
                        <w:t>)</w:t>
                      </w:r>
                      <w:r w:rsidR="001152F7" w:rsidRPr="00AD2FA5">
                        <w:rPr>
                          <w:sz w:val="19"/>
                          <w:szCs w:val="19"/>
                        </w:rPr>
                        <w:t xml:space="preserve"> at the end of the study</w:t>
                      </w:r>
                      <w:r w:rsidR="00C9202B" w:rsidRPr="00AD2FA5">
                        <w:rPr>
                          <w:sz w:val="19"/>
                          <w:szCs w:val="19"/>
                        </w:rPr>
                        <w:t xml:space="preserve"> as determined by LC-MS</w:t>
                      </w:r>
                      <w:r w:rsidR="001152F7" w:rsidRPr="00AD2FA5">
                        <w:rPr>
                          <w:sz w:val="19"/>
                          <w:szCs w:val="19"/>
                        </w:rPr>
                        <w:t xml:space="preserve"> (D).</w:t>
                      </w:r>
                    </w:p>
                  </w:txbxContent>
                </v:textbox>
                <w10:wrap type="square"/>
              </v:shape>
            </w:pict>
          </mc:Fallback>
        </mc:AlternateContent>
      </w:r>
    </w:p>
    <w:p w14:paraId="55834468" w14:textId="4BE69D92" w:rsidR="00202340" w:rsidRDefault="00DF4595"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We </w:t>
      </w:r>
      <w:r w:rsidR="001E64CD">
        <w:rPr>
          <w:rFonts w:ascii="Arial" w:eastAsia="Times New Roman" w:hAnsi="Arial" w:cs="Arial"/>
          <w:color w:val="FF0000"/>
          <w:sz w:val="19"/>
          <w:szCs w:val="19"/>
          <w:shd w:val="clear" w:color="auto" w:fill="FFFFFF"/>
        </w:rPr>
        <w:t>are grateful to</w:t>
      </w:r>
      <w:r>
        <w:rPr>
          <w:rFonts w:ascii="Arial" w:eastAsia="Times New Roman" w:hAnsi="Arial" w:cs="Arial"/>
          <w:color w:val="FF0000"/>
          <w:sz w:val="19"/>
          <w:szCs w:val="19"/>
          <w:shd w:val="clear" w:color="auto" w:fill="FFFFFF"/>
        </w:rPr>
        <w:t xml:space="preserve"> the reviewer for </w:t>
      </w:r>
      <w:r w:rsidR="001E64CD">
        <w:rPr>
          <w:rFonts w:ascii="Arial" w:eastAsia="Times New Roman" w:hAnsi="Arial" w:cs="Arial"/>
          <w:color w:val="FF0000"/>
          <w:sz w:val="19"/>
          <w:szCs w:val="19"/>
          <w:shd w:val="clear" w:color="auto" w:fill="FFFFFF"/>
        </w:rPr>
        <w:t>probing</w:t>
      </w:r>
      <w:r>
        <w:rPr>
          <w:rFonts w:ascii="Arial" w:eastAsia="Times New Roman" w:hAnsi="Arial" w:cs="Arial"/>
          <w:color w:val="FF0000"/>
          <w:sz w:val="19"/>
          <w:szCs w:val="19"/>
          <w:shd w:val="clear" w:color="auto" w:fill="FFFFFF"/>
        </w:rPr>
        <w:t xml:space="preserve"> us to look into this</w:t>
      </w:r>
      <w:r w:rsidR="001E64CD">
        <w:rPr>
          <w:rFonts w:ascii="Arial" w:eastAsia="Times New Roman" w:hAnsi="Arial" w:cs="Arial"/>
          <w:color w:val="FF0000"/>
          <w:sz w:val="19"/>
          <w:szCs w:val="19"/>
          <w:shd w:val="clear" w:color="auto" w:fill="FFFFFF"/>
        </w:rPr>
        <w:t xml:space="preserve"> trend</w:t>
      </w:r>
      <w:r>
        <w:rPr>
          <w:rFonts w:ascii="Arial" w:eastAsia="Times New Roman" w:hAnsi="Arial" w:cs="Arial"/>
          <w:color w:val="FF0000"/>
          <w:sz w:val="19"/>
          <w:szCs w:val="19"/>
          <w:shd w:val="clear" w:color="auto" w:fill="FFFFFF"/>
        </w:rPr>
        <w:t xml:space="preserve">, </w:t>
      </w:r>
      <w:r w:rsidR="001E64CD">
        <w:rPr>
          <w:rFonts w:ascii="Arial" w:eastAsia="Times New Roman" w:hAnsi="Arial" w:cs="Arial"/>
          <w:color w:val="FF0000"/>
          <w:sz w:val="19"/>
          <w:szCs w:val="19"/>
          <w:shd w:val="clear" w:color="auto" w:fill="FFFFFF"/>
        </w:rPr>
        <w:t>as</w:t>
      </w:r>
      <w:r>
        <w:rPr>
          <w:rFonts w:ascii="Arial" w:eastAsia="Times New Roman" w:hAnsi="Arial" w:cs="Arial"/>
          <w:color w:val="FF0000"/>
          <w:sz w:val="19"/>
          <w:szCs w:val="19"/>
          <w:shd w:val="clear" w:color="auto" w:fill="FFFFFF"/>
        </w:rPr>
        <w:t xml:space="preserve"> this presents a significant </w:t>
      </w:r>
      <w:r w:rsidR="003869C7">
        <w:rPr>
          <w:rFonts w:ascii="Arial" w:eastAsia="Times New Roman" w:hAnsi="Arial" w:cs="Arial"/>
          <w:color w:val="FF0000"/>
          <w:sz w:val="19"/>
          <w:szCs w:val="19"/>
          <w:shd w:val="clear" w:color="auto" w:fill="FFFFFF"/>
        </w:rPr>
        <w:t xml:space="preserve">limitation </w:t>
      </w:r>
      <w:r>
        <w:rPr>
          <w:rFonts w:ascii="Arial" w:eastAsia="Times New Roman" w:hAnsi="Arial" w:cs="Arial"/>
          <w:color w:val="FF0000"/>
          <w:sz w:val="19"/>
          <w:szCs w:val="19"/>
          <w:shd w:val="clear" w:color="auto" w:fill="FFFFFF"/>
        </w:rPr>
        <w:t xml:space="preserve">to </w:t>
      </w:r>
      <w:r w:rsidR="003869C7">
        <w:rPr>
          <w:rFonts w:ascii="Arial" w:eastAsia="Times New Roman" w:hAnsi="Arial" w:cs="Arial"/>
          <w:color w:val="FF0000"/>
          <w:sz w:val="19"/>
          <w:szCs w:val="19"/>
          <w:shd w:val="clear" w:color="auto" w:fill="FFFFFF"/>
        </w:rPr>
        <w:t>our study</w:t>
      </w:r>
      <w:r w:rsidR="001E64CD">
        <w:rPr>
          <w:rFonts w:ascii="Arial" w:eastAsia="Times New Roman" w:hAnsi="Arial" w:cs="Arial"/>
          <w:color w:val="FF0000"/>
          <w:sz w:val="19"/>
          <w:szCs w:val="19"/>
          <w:shd w:val="clear" w:color="auto" w:fill="FFFFFF"/>
        </w:rPr>
        <w:t>. W</w:t>
      </w:r>
      <w:r>
        <w:rPr>
          <w:rFonts w:ascii="Arial" w:eastAsia="Times New Roman" w:hAnsi="Arial" w:cs="Arial"/>
          <w:color w:val="FF0000"/>
          <w:sz w:val="19"/>
          <w:szCs w:val="19"/>
          <w:shd w:val="clear" w:color="auto" w:fill="FFFFFF"/>
        </w:rPr>
        <w:t>e have addressed in the revised manuscript</w:t>
      </w:r>
      <w:r w:rsidR="001E64CD">
        <w:rPr>
          <w:rFonts w:ascii="Arial" w:eastAsia="Times New Roman" w:hAnsi="Arial" w:cs="Arial"/>
          <w:color w:val="FF0000"/>
          <w:sz w:val="19"/>
          <w:szCs w:val="19"/>
          <w:shd w:val="clear" w:color="auto" w:fill="FFFFFF"/>
        </w:rPr>
        <w:t xml:space="preserve">, although </w:t>
      </w:r>
      <w:r w:rsidR="003869C7">
        <w:rPr>
          <w:rFonts w:ascii="Arial" w:eastAsia="Times New Roman" w:hAnsi="Arial" w:cs="Arial"/>
          <w:color w:val="FF0000"/>
          <w:sz w:val="19"/>
          <w:szCs w:val="19"/>
          <w:shd w:val="clear" w:color="auto" w:fill="FFFFFF"/>
        </w:rPr>
        <w:t>do not believe that this fully accounts for the</w:t>
      </w:r>
      <w:del w:id="11" w:author="Microsoft Office User" w:date="2018-03-28T15:13:00Z">
        <w:r w:rsidR="003869C7" w:rsidDel="0032101C">
          <w:rPr>
            <w:rFonts w:ascii="Arial" w:eastAsia="Times New Roman" w:hAnsi="Arial" w:cs="Arial"/>
            <w:color w:val="FF0000"/>
            <w:sz w:val="19"/>
            <w:szCs w:val="19"/>
            <w:shd w:val="clear" w:color="auto" w:fill="FFFFFF"/>
          </w:rPr>
          <w:delText xml:space="preserve"> more</w:delText>
        </w:r>
      </w:del>
      <w:r w:rsidR="003869C7">
        <w:rPr>
          <w:rFonts w:ascii="Arial" w:eastAsia="Times New Roman" w:hAnsi="Arial" w:cs="Arial"/>
          <w:color w:val="FF0000"/>
          <w:sz w:val="19"/>
          <w:szCs w:val="19"/>
          <w:shd w:val="clear" w:color="auto" w:fill="FFFFFF"/>
        </w:rPr>
        <w:t xml:space="preserve"> p</w:t>
      </w:r>
      <w:r w:rsidR="000641F6">
        <w:rPr>
          <w:rFonts w:ascii="Arial" w:eastAsia="Times New Roman" w:hAnsi="Arial" w:cs="Arial"/>
          <w:color w:val="FF0000"/>
          <w:sz w:val="19"/>
          <w:szCs w:val="19"/>
          <w:shd w:val="clear" w:color="auto" w:fill="FFFFFF"/>
        </w:rPr>
        <w:t>henotype observed in these mice</w:t>
      </w:r>
      <w:r>
        <w:rPr>
          <w:rFonts w:ascii="Arial" w:eastAsia="Times New Roman" w:hAnsi="Arial" w:cs="Arial"/>
          <w:color w:val="FF0000"/>
          <w:sz w:val="19"/>
          <w:szCs w:val="19"/>
          <w:shd w:val="clear" w:color="auto" w:fill="FFFFFF"/>
        </w:rPr>
        <w:t xml:space="preserve"> for several reasons</w:t>
      </w:r>
      <w:r w:rsidR="001E64CD">
        <w:rPr>
          <w:rFonts w:ascii="Arial" w:eastAsia="Times New Roman" w:hAnsi="Arial" w:cs="Arial"/>
          <w:color w:val="FF0000"/>
          <w:sz w:val="19"/>
          <w:szCs w:val="19"/>
          <w:shd w:val="clear" w:color="auto" w:fill="FFFFFF"/>
        </w:rPr>
        <w:t xml:space="preserve"> now indicated in the revised discussion:</w:t>
      </w:r>
    </w:p>
    <w:p w14:paraId="4D4C3002" w14:textId="46E3A167" w:rsidR="001E64CD" w:rsidRDefault="001E64CD" w:rsidP="00DD20C6">
      <w:pPr>
        <w:rPr>
          <w:rFonts w:ascii="Arial" w:eastAsia="Times New Roman" w:hAnsi="Arial" w:cs="Arial"/>
          <w:color w:val="FF0000"/>
          <w:sz w:val="19"/>
          <w:szCs w:val="19"/>
          <w:shd w:val="clear" w:color="auto" w:fill="FFFFFF"/>
        </w:rPr>
      </w:pPr>
    </w:p>
    <w:p w14:paraId="1C526BC7" w14:textId="43F9B859" w:rsidR="001C5F02" w:rsidRDefault="001E64CD" w:rsidP="00E7183D">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 obese, dexamethasone treated animals consumed</w:t>
      </w:r>
      <w:ins w:id="12" w:author="Microsoft Office User" w:date="2018-03-28T15:13:00Z">
        <w:r w:rsidR="0032101C">
          <w:rPr>
            <w:rFonts w:ascii="Arial" w:eastAsia="Times New Roman" w:hAnsi="Arial" w:cs="Arial"/>
            <w:b/>
            <w:color w:val="FF0000"/>
            <w:sz w:val="19"/>
            <w:szCs w:val="19"/>
            <w:shd w:val="clear" w:color="auto" w:fill="FFFFFF"/>
          </w:rPr>
          <w:t xml:space="preserve"> increasing amounts of</w:t>
        </w:r>
      </w:ins>
      <w:r>
        <w:rPr>
          <w:rFonts w:ascii="Arial" w:eastAsia="Times New Roman" w:hAnsi="Arial" w:cs="Arial"/>
          <w:b/>
          <w:color w:val="FF0000"/>
          <w:sz w:val="19"/>
          <w:szCs w:val="19"/>
          <w:shd w:val="clear" w:color="auto" w:fill="FFFFFF"/>
        </w:rPr>
        <w:t xml:space="preserve"> dexamethasone as the study progressed</w:t>
      </w:r>
      <w:r w:rsidR="001C5F02">
        <w:rPr>
          <w:rFonts w:ascii="Arial" w:eastAsia="Times New Roman" w:hAnsi="Arial" w:cs="Arial"/>
          <w:b/>
          <w:color w:val="FF0000"/>
          <w:sz w:val="19"/>
          <w:szCs w:val="19"/>
          <w:shd w:val="clear" w:color="auto" w:fill="FFFFFF"/>
        </w:rPr>
        <w:t xml:space="preserve"> (Figure </w:t>
      </w:r>
      <w:r w:rsidR="00366C20">
        <w:rPr>
          <w:rFonts w:ascii="Arial" w:eastAsia="Times New Roman" w:hAnsi="Arial" w:cs="Arial"/>
          <w:b/>
          <w:color w:val="FF0000"/>
          <w:sz w:val="19"/>
          <w:szCs w:val="19"/>
          <w:shd w:val="clear" w:color="auto" w:fill="FFFFFF"/>
        </w:rPr>
        <w:t>3E</w:t>
      </w:r>
      <w:r w:rsidR="001C5F02">
        <w:rPr>
          <w:rFonts w:ascii="Arial" w:eastAsia="Times New Roman" w:hAnsi="Arial" w:cs="Arial"/>
          <w:b/>
          <w:color w:val="FF0000"/>
          <w:sz w:val="19"/>
          <w:szCs w:val="19"/>
          <w:shd w:val="clear" w:color="auto" w:fill="FFFFFF"/>
        </w:rPr>
        <w:t xml:space="preserve">) resulting in increased serum dexamethasone at sacrifice (Figure </w:t>
      </w:r>
      <w:r w:rsidR="00366C20">
        <w:rPr>
          <w:rFonts w:ascii="Arial" w:eastAsia="Times New Roman" w:hAnsi="Arial" w:cs="Arial"/>
          <w:b/>
          <w:color w:val="FF0000"/>
          <w:sz w:val="19"/>
          <w:szCs w:val="19"/>
          <w:shd w:val="clear" w:color="auto" w:fill="FFFFFF"/>
        </w:rPr>
        <w:t>3F</w:t>
      </w:r>
      <w:r w:rsidR="001C5F02">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This was unexpected and may be due to the increased urination, and water requirement in severely diabetic animals, as has been documented previously </w:t>
      </w: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ADDIN CSL_CITATION { "citationItems" : [ { "id" : "ITEM-1", "itemData" : { "DOI" : "10.2337/diab.30.2.106", "ISSN" : "00121797", "PMID" : "7009265", "abstract" : "Diabetes in the C57BL/KsJ(db/db) mouse is initially expressed as hyperinsulinemia, followed by hyperphagia, progressive obesity, and widespread pathologic abnormalities. This study was designed to evaluate the effects of metabolic control on the natural history of the diabetic nephropathy. Beginning at 1 mo of age and continuing for 12 wk, diabetic mice were subjected to controlled dietary restriction, such that their weight was maintained similar to that of age-matched, nondiabetic heterozygotes. Diet-restricted diabetics were compared with diabetics fed ad libitum and heterozygote nondiabetics. Significant lowering of fasting blood glucose, water intake, and plasma insulin was achieved by diet restriction. The diet-restricted diabetes demonstrated enhanced metabolic efficiency, consuming approximately half as much food as the nondiabetics, while maintaining a similar weight. Diabetics fed ad libitum evidenced well-defined renal lesions that included 3 + to 4 + immunoglobulin deposition in the glomerular mesangium, and generalized mesangial matrix expansion. These lesions were completely prevented in diet-restricted diabetes whose glomeruli were normal light microscopy, and demonstrated trace to 1 + mesangial immunoglobulin deposition, features identical in all respects to the nondiabetics. These results indicate that diabetic control achieved by preventing of obesity in the db/db mouse prevents the development of diabetic nephropathy.", "author" : [ { "dropping-particle" : "", "family" : "Lee", "given" : "S. M.", "non-dropping-particle" : "", "parse-names" : false, "suffix" : "" }, { "dropping-particle" : "", "family" : "Bressler", "given" : "R.", "non-dropping-particle" : "", "parse-names" : false, "suffix" : "" } ], "container-title" : "Diabetes", "id" : "ITEM-1", "issue" : "2", "issued" : { "date-parts" : [ [ "1981" ] ] }, "page" : "106-111", "title" : "Prevention of diabetic nephropathy by diet control in the db/db mouse", "type" : "article-journal", "volume" : "30" }, "uris" : [ "http://www.mendeley.com/documents/?uuid=20605ba2-f926-46a3-b1b2-ad9e2e3b54f5" ] } ], "mendeley" : { "formattedCitation" : "(1)", "plainTextFormattedCitation" : "(1)", "previouslyFormattedCitation" : "(1)" }, "properties" : {  }, "schema" : "https://github.com/citation-style-language/schema/raw/master/csl-citation.json" }</w:instrText>
      </w:r>
      <w:r>
        <w:rPr>
          <w:rFonts w:ascii="Arial" w:eastAsia="Times New Roman" w:hAnsi="Arial" w:cs="Arial"/>
          <w:color w:val="FF0000"/>
          <w:sz w:val="19"/>
          <w:szCs w:val="19"/>
          <w:shd w:val="clear" w:color="auto" w:fill="FFFFFF"/>
        </w:rPr>
        <w:fldChar w:fldCharType="separate"/>
      </w:r>
      <w:r w:rsidRPr="00C66EAE">
        <w:rPr>
          <w:rFonts w:ascii="Arial" w:eastAsia="Times New Roman" w:hAnsi="Arial" w:cs="Arial"/>
          <w:noProof/>
          <w:color w:val="FF0000"/>
          <w:sz w:val="19"/>
          <w:szCs w:val="19"/>
          <w:shd w:val="clear" w:color="auto" w:fill="FFFFFF"/>
        </w:rPr>
        <w:t>(1)</w:t>
      </w:r>
      <w:r>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Pr>
          <w:rFonts w:ascii="Arial" w:eastAsia="Times New Roman" w:hAnsi="Arial" w:cs="Arial"/>
          <w:b/>
          <w:color w:val="FF0000"/>
          <w:sz w:val="19"/>
          <w:szCs w:val="19"/>
          <w:shd w:val="clear" w:color="auto" w:fill="FFFFFF"/>
        </w:rPr>
        <w:t>This is an important limitation to our study</w:t>
      </w:r>
      <w:r w:rsidR="001C5F02">
        <w:rPr>
          <w:rFonts w:ascii="Arial" w:eastAsia="Times New Roman" w:hAnsi="Arial" w:cs="Arial"/>
          <w:b/>
          <w:color w:val="FF0000"/>
          <w:sz w:val="19"/>
          <w:szCs w:val="19"/>
          <w:shd w:val="clear" w:color="auto" w:fill="FFFFFF"/>
        </w:rPr>
        <w:t xml:space="preserve">, although we note that several phenotypes including fasting glucose, liver triglycerides, hepatic </w:t>
      </w:r>
      <w:proofErr w:type="spellStart"/>
      <w:r w:rsidR="001C5F02">
        <w:rPr>
          <w:rFonts w:ascii="Arial" w:eastAsia="Times New Roman" w:hAnsi="Arial" w:cs="Arial"/>
          <w:b/>
          <w:color w:val="FF0000"/>
          <w:sz w:val="19"/>
          <w:szCs w:val="19"/>
          <w:shd w:val="clear" w:color="auto" w:fill="FFFFFF"/>
        </w:rPr>
        <w:t>lipogenic</w:t>
      </w:r>
      <w:proofErr w:type="spellEnd"/>
      <w:r w:rsidR="001C5F02">
        <w:rPr>
          <w:rFonts w:ascii="Arial" w:eastAsia="Times New Roman" w:hAnsi="Arial" w:cs="Arial"/>
          <w:b/>
          <w:color w:val="FF0000"/>
          <w:sz w:val="19"/>
          <w:szCs w:val="19"/>
          <w:shd w:val="clear" w:color="auto" w:fill="FFFFFF"/>
        </w:rPr>
        <w:t xml:space="preserve"> gene expression, and adipose tissue mass changed in different directions in lean and obese animals</w:t>
      </w:r>
      <w:ins w:id="13" w:author="Microsoft Office User" w:date="2018-03-28T15:14:00Z">
        <w:r w:rsidR="0032101C">
          <w:rPr>
            <w:rFonts w:ascii="Arial" w:eastAsia="Times New Roman" w:hAnsi="Arial" w:cs="Arial"/>
            <w:b/>
            <w:color w:val="FF0000"/>
            <w:sz w:val="19"/>
            <w:szCs w:val="19"/>
            <w:shd w:val="clear" w:color="auto" w:fill="FFFFFF"/>
          </w:rPr>
          <w:t xml:space="preserve"> and </w:t>
        </w:r>
      </w:ins>
      <w:del w:id="14" w:author="Microsoft Office User" w:date="2018-03-28T15:14:00Z">
        <w:r w:rsidR="001C5F02" w:rsidDel="0032101C">
          <w:rPr>
            <w:rFonts w:ascii="Arial" w:eastAsia="Times New Roman" w:hAnsi="Arial" w:cs="Arial"/>
            <w:b/>
            <w:color w:val="FF0000"/>
            <w:sz w:val="19"/>
            <w:szCs w:val="19"/>
            <w:shd w:val="clear" w:color="auto" w:fill="FFFFFF"/>
          </w:rPr>
          <w:delText>,</w:delText>
        </w:r>
      </w:del>
      <w:del w:id="15" w:author="Microsoft Office User" w:date="2018-03-28T15:16:00Z">
        <w:r w:rsidR="001C5F02" w:rsidDel="0032101C">
          <w:rPr>
            <w:rFonts w:ascii="Arial" w:eastAsia="Times New Roman" w:hAnsi="Arial" w:cs="Arial"/>
            <w:b/>
            <w:color w:val="FF0000"/>
            <w:sz w:val="19"/>
            <w:szCs w:val="19"/>
            <w:shd w:val="clear" w:color="auto" w:fill="FFFFFF"/>
          </w:rPr>
          <w:delText xml:space="preserve"> </w:delText>
        </w:r>
      </w:del>
      <w:del w:id="16" w:author="Microsoft Office User" w:date="2018-03-28T15:15:00Z">
        <w:r w:rsidR="001C5F02" w:rsidDel="0032101C">
          <w:rPr>
            <w:rFonts w:ascii="Arial" w:eastAsia="Times New Roman" w:hAnsi="Arial" w:cs="Arial"/>
            <w:b/>
            <w:color w:val="FF0000"/>
            <w:sz w:val="19"/>
            <w:szCs w:val="19"/>
            <w:shd w:val="clear" w:color="auto" w:fill="FFFFFF"/>
          </w:rPr>
          <w:delText>and</w:delText>
        </w:r>
      </w:del>
      <w:del w:id="17" w:author="Microsoft Office User" w:date="2018-03-28T15:16:00Z">
        <w:r w:rsidR="001C5F02" w:rsidDel="0032101C">
          <w:rPr>
            <w:rFonts w:ascii="Arial" w:eastAsia="Times New Roman" w:hAnsi="Arial" w:cs="Arial"/>
            <w:b/>
            <w:color w:val="FF0000"/>
            <w:sz w:val="19"/>
            <w:szCs w:val="19"/>
            <w:shd w:val="clear" w:color="auto" w:fill="FFFFFF"/>
          </w:rPr>
          <w:delText xml:space="preserve"> </w:delText>
        </w:r>
      </w:del>
      <w:r w:rsidR="001C5F02">
        <w:rPr>
          <w:rFonts w:ascii="Arial" w:eastAsia="Times New Roman" w:hAnsi="Arial" w:cs="Arial"/>
          <w:b/>
          <w:color w:val="FF0000"/>
          <w:sz w:val="19"/>
          <w:szCs w:val="19"/>
          <w:shd w:val="clear" w:color="auto" w:fill="FFFFFF"/>
        </w:rPr>
        <w:t>therefore</w:t>
      </w:r>
      <w:bookmarkStart w:id="18" w:name="_GoBack"/>
      <w:bookmarkEnd w:id="18"/>
      <w:r w:rsidR="001C5F02">
        <w:rPr>
          <w:rFonts w:ascii="Arial" w:eastAsia="Times New Roman" w:hAnsi="Arial" w:cs="Arial"/>
          <w:b/>
          <w:color w:val="FF0000"/>
          <w:sz w:val="19"/>
          <w:szCs w:val="19"/>
          <w:shd w:val="clear" w:color="auto" w:fill="FFFFFF"/>
        </w:rPr>
        <w:t xml:space="preserve"> </w:t>
      </w:r>
      <w:del w:id="19" w:author="Microsoft Office User" w:date="2018-03-28T15:13:00Z">
        <w:r w:rsidR="001C5F02" w:rsidDel="0032101C">
          <w:rPr>
            <w:rFonts w:ascii="Arial" w:eastAsia="Times New Roman" w:hAnsi="Arial" w:cs="Arial"/>
            <w:b/>
            <w:color w:val="FF0000"/>
            <w:sz w:val="19"/>
            <w:szCs w:val="19"/>
            <w:shd w:val="clear" w:color="auto" w:fill="FFFFFF"/>
          </w:rPr>
          <w:delText xml:space="preserve">is </w:delText>
        </w:r>
      </w:del>
      <w:ins w:id="20" w:author="Microsoft Office User" w:date="2018-03-28T15:13:00Z">
        <w:r w:rsidR="0032101C">
          <w:rPr>
            <w:rFonts w:ascii="Arial" w:eastAsia="Times New Roman" w:hAnsi="Arial" w:cs="Arial"/>
            <w:b/>
            <w:color w:val="FF0000"/>
            <w:sz w:val="19"/>
            <w:szCs w:val="19"/>
            <w:shd w:val="clear" w:color="auto" w:fill="FFFFFF"/>
          </w:rPr>
          <w:t xml:space="preserve">are </w:t>
        </w:r>
      </w:ins>
      <w:r w:rsidR="001C5F02">
        <w:rPr>
          <w:rFonts w:ascii="Arial" w:eastAsia="Times New Roman" w:hAnsi="Arial" w:cs="Arial"/>
          <w:b/>
          <w:color w:val="FF0000"/>
          <w:sz w:val="19"/>
          <w:szCs w:val="19"/>
          <w:shd w:val="clear" w:color="auto" w:fill="FFFFFF"/>
        </w:rPr>
        <w:t xml:space="preserve">unlikely </w:t>
      </w:r>
      <w:ins w:id="21" w:author="Microsoft Office User" w:date="2018-03-28T15:13:00Z">
        <w:r w:rsidR="0032101C">
          <w:rPr>
            <w:rFonts w:ascii="Arial" w:eastAsia="Times New Roman" w:hAnsi="Arial" w:cs="Arial"/>
            <w:b/>
            <w:color w:val="FF0000"/>
            <w:sz w:val="19"/>
            <w:szCs w:val="19"/>
            <w:shd w:val="clear" w:color="auto" w:fill="FFFFFF"/>
          </w:rPr>
          <w:t xml:space="preserve">to be </w:t>
        </w:r>
      </w:ins>
      <w:r w:rsidR="001C5F02">
        <w:rPr>
          <w:rFonts w:ascii="Arial" w:eastAsia="Times New Roman" w:hAnsi="Arial" w:cs="Arial"/>
          <w:b/>
          <w:color w:val="FF0000"/>
          <w:sz w:val="19"/>
          <w:szCs w:val="19"/>
          <w:shd w:val="clear" w:color="auto" w:fill="FFFFFF"/>
        </w:rPr>
        <w:t>due to an increased dose of dexamethasone.</w:t>
      </w:r>
      <w:ins w:id="22" w:author="Microsoft Office User" w:date="2018-03-28T15:16:00Z">
        <w:r w:rsidR="0032101C" w:rsidRPr="0032101C">
          <w:rPr>
            <w:rFonts w:ascii="Arial" w:eastAsia="Times New Roman" w:hAnsi="Arial" w:cs="Arial"/>
            <w:b/>
            <w:color w:val="FF0000"/>
            <w:sz w:val="19"/>
            <w:szCs w:val="19"/>
            <w:shd w:val="clear" w:color="auto" w:fill="FFFFFF"/>
          </w:rPr>
          <w:t xml:space="preserve"> </w:t>
        </w:r>
        <w:r w:rsidR="0032101C">
          <w:rPr>
            <w:rFonts w:ascii="Arial" w:eastAsia="Times New Roman" w:hAnsi="Arial" w:cs="Arial"/>
            <w:b/>
            <w:color w:val="FF0000"/>
            <w:sz w:val="19"/>
            <w:szCs w:val="19"/>
            <w:shd w:val="clear" w:color="auto" w:fill="FFFFFF"/>
          </w:rPr>
          <w:t>For example, dexamethasone attenuated fasting glucose levels in lean mice, but led to hyperglycemia in obese mice.</w:t>
        </w:r>
      </w:ins>
    </w:p>
    <w:p w14:paraId="20FD7F85" w14:textId="4EDED66E" w:rsidR="001C5F02" w:rsidRDefault="001C5F02" w:rsidP="00750B5E">
      <w:pPr>
        <w:ind w:left="720"/>
        <w:rPr>
          <w:rFonts w:ascii="Arial" w:eastAsia="Times New Roman" w:hAnsi="Arial" w:cs="Arial"/>
          <w:b/>
          <w:color w:val="FF0000"/>
          <w:sz w:val="19"/>
          <w:szCs w:val="19"/>
          <w:shd w:val="clear" w:color="auto" w:fill="FFFFFF"/>
        </w:rPr>
      </w:pPr>
    </w:p>
    <w:p w14:paraId="3811DD12" w14:textId="24741DBC" w:rsidR="001C5F02" w:rsidRPr="001C5F02" w:rsidRDefault="001C5F02" w:rsidP="00750B5E">
      <w:pPr>
        <w:jc w:val="both"/>
        <w:rPr>
          <w:rFonts w:ascii="Arial" w:eastAsia="Times New Roman" w:hAnsi="Arial" w:cs="Arial"/>
          <w:color w:val="FF0000"/>
          <w:sz w:val="19"/>
          <w:szCs w:val="19"/>
          <w:shd w:val="clear" w:color="auto" w:fill="FFFFFF"/>
        </w:rPr>
      </w:pPr>
      <w:r w:rsidRPr="00750B5E">
        <w:rPr>
          <w:rFonts w:ascii="Arial" w:eastAsia="Times New Roman" w:hAnsi="Arial" w:cs="Arial"/>
          <w:color w:val="FF0000"/>
          <w:sz w:val="19"/>
          <w:szCs w:val="19"/>
          <w:shd w:val="clear" w:color="auto" w:fill="FFFFFF"/>
        </w:rPr>
        <w:t xml:space="preserve">We also note that </w:t>
      </w:r>
      <w:r>
        <w:rPr>
          <w:rFonts w:ascii="Arial" w:eastAsia="Times New Roman" w:hAnsi="Arial" w:cs="Arial"/>
          <w:color w:val="FF0000"/>
          <w:sz w:val="19"/>
          <w:szCs w:val="19"/>
          <w:shd w:val="clear" w:color="auto" w:fill="FFFFFF"/>
        </w:rPr>
        <w:t>we have observed increased blood glucose and glycerol levels with less than one week of dexamethasone exposure in a smaller scale time course experiment (Figure 2 of this response).  At this stage, dexamethasone consumption is lower in the HFD group than the NCD group.  While we are willing to include these data in the revised manuscript if necessary, the small n (4 animals per group at each time point) is less rigorous than we would prefer, and it will take approximately 3 months to repeat this time course.</w:t>
      </w:r>
    </w:p>
    <w:p w14:paraId="2C9AD915" w14:textId="6F9A3873" w:rsidR="003F6249" w:rsidRDefault="003F6249" w:rsidP="00DD20C6">
      <w:pPr>
        <w:rPr>
          <w:rFonts w:ascii="Arial" w:eastAsia="Times New Roman" w:hAnsi="Arial" w:cs="Arial"/>
          <w:color w:val="222222"/>
          <w:sz w:val="19"/>
          <w:szCs w:val="19"/>
          <w:shd w:val="clear" w:color="auto" w:fill="FFFFFF"/>
        </w:rPr>
      </w:pPr>
    </w:p>
    <w:p w14:paraId="30EB1835" w14:textId="77777777" w:rsidR="00911F5C" w:rsidRDefault="00911F5C" w:rsidP="00DD20C6">
      <w:pPr>
        <w:rPr>
          <w:ins w:id="23" w:author="Microsoft Office User" w:date="2018-03-25T21:12:00Z"/>
          <w:rFonts w:ascii="Arial" w:eastAsia="Times New Roman" w:hAnsi="Arial" w:cs="Arial"/>
          <w:color w:val="222222"/>
          <w:sz w:val="19"/>
          <w:szCs w:val="19"/>
          <w:shd w:val="clear" w:color="auto" w:fill="FFFFFF"/>
        </w:rPr>
      </w:pPr>
    </w:p>
    <w:p w14:paraId="5D162C95" w14:textId="0209F527" w:rsidR="001E44AD" w:rsidRPr="008B31DB" w:rsidRDefault="00911F5C" w:rsidP="00DD20C6">
      <w:pPr>
        <w:rPr>
          <w:rFonts w:ascii="Arial" w:eastAsia="Times New Roman" w:hAnsi="Arial" w:cs="Arial"/>
          <w:color w:val="FF0000"/>
          <w:sz w:val="19"/>
          <w:szCs w:val="19"/>
          <w:shd w:val="clear" w:color="auto" w:fill="FFFFFF"/>
        </w:rPr>
      </w:pPr>
      <w:ins w:id="24" w:author="Microsoft Office User" w:date="2018-03-25T20:55:00Z">
        <w:r w:rsidRPr="005B4E9C">
          <w:rPr>
            <w:rFonts w:ascii="Arial" w:eastAsia="Times New Roman" w:hAnsi="Arial" w:cs="Arial"/>
            <w:b/>
            <w:noProof/>
            <w:color w:val="FF0000"/>
            <w:sz w:val="19"/>
            <w:szCs w:val="19"/>
            <w:rPrChange w:id="25" w:author="Unknown">
              <w:rPr>
                <w:noProof/>
              </w:rPr>
            </w:rPrChange>
          </w:rPr>
          <mc:AlternateContent>
            <mc:Choice Requires="wps">
              <w:drawing>
                <wp:anchor distT="0" distB="0" distL="114300" distR="114300" simplePos="0" relativeHeight="251673600" behindDoc="0" locked="0" layoutInCell="1" allowOverlap="1" wp14:anchorId="1ED6D464" wp14:editId="6B58C21A">
                  <wp:simplePos x="0" y="0"/>
                  <wp:positionH relativeFrom="column">
                    <wp:posOffset>-409575</wp:posOffset>
                  </wp:positionH>
                  <wp:positionV relativeFrom="paragraph">
                    <wp:posOffset>116205</wp:posOffset>
                  </wp:positionV>
                  <wp:extent cx="6856095" cy="30886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685609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F4D62" w14:textId="628A67F5" w:rsidR="00491176" w:rsidRDefault="00491176">
                              <w:pPr>
                                <w:rPr>
                                  <w:ins w:id="26" w:author="Microsoft Office User" w:date="2018-03-25T20:56:00Z"/>
                                </w:rPr>
                              </w:pPr>
                            </w:p>
                            <w:p w14:paraId="2376796F" w14:textId="6EA46F40" w:rsidR="00491176" w:rsidRPr="005B4E9C" w:rsidRDefault="000F12CA">
                              <w:pPr>
                                <w:rPr>
                                  <w:b/>
                                  <w:sz w:val="18"/>
                                  <w:szCs w:val="18"/>
                                </w:rPr>
                              </w:pPr>
                              <w:ins w:id="27" w:author="Microsoft Office User" w:date="2018-03-25T21:02:00Z">
                                <w:r w:rsidRPr="005B4E9C">
                                  <w:rPr>
                                    <w:b/>
                                    <w:noProof/>
                                    <w:sz w:val="18"/>
                                    <w:szCs w:val="18"/>
                                    <w:rPrChange w:id="28" w:author="Unknown">
                                      <w:rPr>
                                        <w:noProof/>
                                      </w:rPr>
                                    </w:rPrChange>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ins>
                              <w:ins w:id="29" w:author="Microsoft Office User" w:date="2018-03-25T20:56:00Z">
                                <w:r w:rsidR="00491176" w:rsidRPr="005B4E9C">
                                  <w:rPr>
                                    <w:b/>
                                    <w:sz w:val="18"/>
                                    <w:szCs w:val="18"/>
                                  </w:rPr>
                                  <w:t xml:space="preserve">Figure 2: </w:t>
                                </w:r>
                              </w:ins>
                              <w:ins w:id="30" w:author="Microsoft Office User" w:date="2018-03-25T20:57:00Z">
                                <w:r w:rsidR="00491176" w:rsidRPr="005B4E9C">
                                  <w:rPr>
                                    <w:b/>
                                    <w:sz w:val="18"/>
                                    <w:szCs w:val="18"/>
                                  </w:rPr>
                                  <w:t>Blood glucose and glycerol levels in NCD</w:t>
                                </w:r>
                              </w:ins>
                              <w:ins w:id="31" w:author="Microsoft Office User" w:date="2018-03-25T21:13:00Z">
                                <w:r w:rsidR="00DA0FA6" w:rsidRPr="00DA0FA6">
                                  <w:rPr>
                                    <w:b/>
                                    <w:sz w:val="18"/>
                                    <w:szCs w:val="18"/>
                                  </w:rPr>
                                  <w:t>-</w:t>
                                </w:r>
                              </w:ins>
                              <w:ins w:id="32" w:author="Microsoft Office User" w:date="2018-03-25T20:57:00Z">
                                <w:r w:rsidR="00491176" w:rsidRPr="005B4E9C">
                                  <w:rPr>
                                    <w:b/>
                                    <w:sz w:val="18"/>
                                    <w:szCs w:val="18"/>
                                  </w:rPr>
                                  <w:t xml:space="preserve"> and HFD</w:t>
                                </w:r>
                              </w:ins>
                              <w:ins w:id="33" w:author="Microsoft Office User" w:date="2018-03-25T21:13:00Z">
                                <w:r w:rsidR="00DA0FA6" w:rsidRPr="00DA0FA6">
                                  <w:rPr>
                                    <w:b/>
                                    <w:sz w:val="18"/>
                                    <w:szCs w:val="18"/>
                                  </w:rPr>
                                  <w:t>-fed</w:t>
                                </w:r>
                              </w:ins>
                              <w:ins w:id="34" w:author="Microsoft Office User" w:date="2018-03-25T20:57:00Z">
                                <w:r w:rsidR="00491176" w:rsidRPr="005B4E9C">
                                  <w:rPr>
                                    <w:b/>
                                    <w:sz w:val="18"/>
                                    <w:szCs w:val="18"/>
                                  </w:rPr>
                                  <w:t xml:space="preserve"> </w:t>
                                </w:r>
                                <w:r w:rsidR="00407D23">
                                  <w:rPr>
                                    <w:b/>
                                    <w:sz w:val="18"/>
                                    <w:szCs w:val="18"/>
                                  </w:rPr>
                                  <w:t>mice following 2 weeks of</w:t>
                                </w:r>
                              </w:ins>
                              <w:ins w:id="35" w:author="Microsoft Office User" w:date="2018-03-25T21:13:00Z">
                                <w:r w:rsidR="00DA0FA6" w:rsidRPr="00DA0FA6">
                                  <w:rPr>
                                    <w:b/>
                                    <w:sz w:val="18"/>
                                    <w:szCs w:val="18"/>
                                  </w:rPr>
                                  <w:t xml:space="preserve"> dexamethasone </w:t>
                                </w:r>
                              </w:ins>
                              <w:ins w:id="36" w:author="Microsoft Office User" w:date="2018-03-25T20:57:00Z">
                                <w:r w:rsidR="00491176" w:rsidRPr="00407D23">
                                  <w:rPr>
                                    <w:b/>
                                    <w:sz w:val="18"/>
                                    <w:szCs w:val="18"/>
                                  </w:rPr>
                                  <w:t>treat</w:t>
                                </w:r>
                                <w:r w:rsidR="00491176" w:rsidRPr="005B4E9C">
                                  <w:rPr>
                                    <w:b/>
                                    <w:sz w:val="18"/>
                                    <w:szCs w:val="18"/>
                                  </w:rPr>
                                  <w:t>ment:</w:t>
                                </w:r>
                              </w:ins>
                              <w:ins w:id="37" w:author="Microsoft Office User" w:date="2018-03-25T20:59:00Z">
                                <w:r w:rsidR="00491176">
                                  <w:rPr>
                                    <w:b/>
                                    <w:sz w:val="18"/>
                                    <w:szCs w:val="18"/>
                                  </w:rPr>
                                  <w:t xml:space="preserve"> </w:t>
                                </w:r>
                              </w:ins>
                              <w:ins w:id="38" w:author="Microsoft Office User" w:date="2018-03-25T21:05:00Z">
                                <w:r w:rsidR="004E70AF" w:rsidRPr="005B4E9C">
                                  <w:rPr>
                                    <w:sz w:val="18"/>
                                    <w:szCs w:val="18"/>
                                  </w:rPr>
                                  <w:t xml:space="preserve">Plasma glucose (A) and glycerol (B) levels in mice following 3, 7 </w:t>
                                </w:r>
                              </w:ins>
                              <w:ins w:id="39" w:author="Microsoft Office User" w:date="2018-03-25T21:06:00Z">
                                <w:r w:rsidR="004E70AF" w:rsidRPr="005B4E9C">
                                  <w:rPr>
                                    <w:sz w:val="18"/>
                                    <w:szCs w:val="18"/>
                                  </w:rPr>
                                  <w:t xml:space="preserve">and 14 days of </w:t>
                                </w:r>
                              </w:ins>
                              <w:ins w:id="40" w:author="Microsoft Office User" w:date="2018-03-25T21:07:00Z">
                                <w:r w:rsidR="004E70AF" w:rsidRPr="005B4E9C">
                                  <w:rPr>
                                    <w:sz w:val="18"/>
                                    <w:szCs w:val="18"/>
                                  </w:rPr>
                                  <w:t xml:space="preserve">~1mg/kg/d </w:t>
                                </w:r>
                              </w:ins>
                              <w:ins w:id="41" w:author="Microsoft Office User" w:date="2018-03-25T21:06:00Z">
                                <w:r w:rsidR="004E70AF" w:rsidRPr="005B4E9C">
                                  <w:rPr>
                                    <w:sz w:val="18"/>
                                    <w:szCs w:val="18"/>
                                  </w:rPr>
                                  <w:t>dexamethasone</w:t>
                                </w:r>
                              </w:ins>
                              <w:ins w:id="42" w:author="Microsoft Office User" w:date="2018-03-25T21:11:00Z">
                                <w:r w:rsidR="00CE53A5" w:rsidRPr="005B4E9C">
                                  <w:rPr>
                                    <w:sz w:val="18"/>
                                    <w:szCs w:val="18"/>
                                  </w:rPr>
                                  <w:t xml:space="preserve"> in their drinking water</w:t>
                                </w:r>
                              </w:ins>
                              <w:ins w:id="43" w:author="Microsoft Office User" w:date="2018-03-25T21:07:00Z">
                                <w:r w:rsidR="004E70AF" w:rsidRPr="005B4E9C">
                                  <w:rPr>
                                    <w:sz w:val="18"/>
                                    <w:szCs w:val="18"/>
                                  </w:rPr>
                                  <w:t xml:space="preserve"> or </w:t>
                                </w:r>
                              </w:ins>
                              <w:ins w:id="44" w:author="Microsoft Office User" w:date="2018-03-25T21:12:00Z">
                                <w:r w:rsidR="00CE53A5" w:rsidRPr="005B4E9C">
                                  <w:rPr>
                                    <w:sz w:val="18"/>
                                    <w:szCs w:val="18"/>
                                  </w:rPr>
                                  <w:t xml:space="preserve">left </w:t>
                                </w:r>
                              </w:ins>
                              <w:ins w:id="45" w:author="Microsoft Office User" w:date="2018-03-25T21:07:00Z">
                                <w:r w:rsidR="004E70AF" w:rsidRPr="005B4E9C">
                                  <w:rPr>
                                    <w:sz w:val="18"/>
                                    <w:szCs w:val="18"/>
                                  </w:rPr>
                                  <w:t>untreated (</w:t>
                                </w:r>
                              </w:ins>
                              <w:ins w:id="46" w:author="Microsoft Office User" w:date="2018-03-25T21:08:00Z">
                                <w:r w:rsidR="004E70AF" w:rsidRPr="005B4E9C">
                                  <w:rPr>
                                    <w:sz w:val="18"/>
                                    <w:szCs w:val="18"/>
                                  </w:rPr>
                                  <w:t xml:space="preserve">controls; </w:t>
                                </w:r>
                              </w:ins>
                              <w:ins w:id="47" w:author="Microsoft Office User" w:date="2018-03-25T21:07:00Z">
                                <w:r w:rsidR="004E70AF" w:rsidRPr="005B4E9C">
                                  <w:rPr>
                                    <w:sz w:val="18"/>
                                    <w:szCs w:val="18"/>
                                  </w:rPr>
                                  <w:t xml:space="preserve">time zero). </w:t>
                                </w:r>
                              </w:ins>
                              <w:ins w:id="48" w:author="Microsoft Office User" w:date="2018-03-25T21:05:00Z">
                                <w:r w:rsidR="004E70AF" w:rsidRPr="005B4E9C">
                                  <w:rPr>
                                    <w:sz w:val="18"/>
                                    <w:szCs w:val="18"/>
                                  </w:rPr>
                                  <w:t xml:space="preserve">Adult </w:t>
                                </w:r>
                              </w:ins>
                              <w:ins w:id="49" w:author="Microsoft Office User" w:date="2018-03-25T21:08:00Z">
                                <w:r w:rsidR="004E70AF" w:rsidRPr="005B4E9C">
                                  <w:rPr>
                                    <w:sz w:val="18"/>
                                    <w:szCs w:val="18"/>
                                  </w:rPr>
                                  <w:t xml:space="preserve">(70 day-old) C57BL/6J </w:t>
                                </w:r>
                              </w:ins>
                              <w:ins w:id="50" w:author="Microsoft Office User" w:date="2018-03-25T21:05:00Z">
                                <w:r w:rsidR="004E70AF" w:rsidRPr="005B4E9C">
                                  <w:rPr>
                                    <w:sz w:val="18"/>
                                    <w:szCs w:val="18"/>
                                  </w:rPr>
                                  <w:t xml:space="preserve">mice were provided </w:t>
                                </w:r>
                              </w:ins>
                              <w:ins w:id="51" w:author="Microsoft Office User" w:date="2018-03-25T21:09:00Z">
                                <w:r w:rsidR="004E70AF" w:rsidRPr="00DF7718">
                                  <w:rPr>
                                    <w:i/>
                                    <w:sz w:val="18"/>
                                    <w:szCs w:val="18"/>
                                    <w:rPrChange w:id="52" w:author="Microsoft Office User" w:date="2018-03-28T15:17:00Z">
                                      <w:rPr>
                                        <w:sz w:val="18"/>
                                        <w:szCs w:val="18"/>
                                      </w:rPr>
                                    </w:rPrChange>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ins>
                              <w:ins w:id="53" w:author="Microsoft Office User" w:date="2018-03-25T21:11:00Z">
                                <w:r w:rsidR="00CE53A5" w:rsidRPr="005B4E9C">
                                  <w:rPr>
                                    <w:sz w:val="18"/>
                                    <w:szCs w:val="18"/>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6D464" id="_x0000_t202" coordsize="21600,21600" o:spt="202" path="m0,0l0,21600,21600,21600,21600,0xe">
                  <v:stroke joinstyle="miter"/>
                  <v:path gradientshapeok="t" o:connecttype="rect"/>
                </v:shapetype>
                <v:shape id="Text Box 6" o:spid="_x0000_s1027" type="#_x0000_t202" style="position:absolute;margin-left:-32.25pt;margin-top:9.15pt;width:539.85pt;height:2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" filled="f" stroked="f">
                  <v:textbox>
                    <w:txbxContent>
                      <w:p w14:paraId="11BF4D62" w14:textId="628A67F5" w:rsidR="00491176" w:rsidRDefault="00491176">
                        <w:pPr>
                          <w:rPr>
                            <w:ins w:id="52" w:author="Microsoft Office User" w:date="2018-03-25T20:56:00Z"/>
                          </w:rPr>
                        </w:pPr>
                      </w:p>
                      <w:p w14:paraId="2376796F" w14:textId="6EA46F40" w:rsidR="00491176" w:rsidRPr="005B4E9C" w:rsidRDefault="000F12CA">
                        <w:pPr>
                          <w:rPr>
                            <w:b/>
                            <w:sz w:val="18"/>
                            <w:szCs w:val="18"/>
                          </w:rPr>
                        </w:pPr>
                        <w:ins w:id="53" w:author="Microsoft Office User" w:date="2018-03-25T21:02:00Z">
                          <w:r w:rsidRPr="005B4E9C">
                            <w:rPr>
                              <w:b/>
                              <w:noProof/>
                              <w:sz w:val="18"/>
                              <w:szCs w:val="18"/>
                            </w:rPr>
                            <w:drawing>
                              <wp:inline distT="0" distB="0" distL="0" distR="0" wp14:anchorId="3E38B426" wp14:editId="7F61A5F9">
                                <wp:extent cx="6541368" cy="2106883"/>
                                <wp:effectExtent l="0" t="0" r="0" b="0"/>
                                <wp:docPr id="1" name="Picture 1" descr="../../../../../../../../Desktop/CushingAcromegalyStudy/manuscript/Obesity-Glucocorticoids/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ushingAcromegalyStudy/manuscript/Obesity-Glucocorticoids/Respo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7542" cy="2115313"/>
                                        </a:xfrm>
                                        <a:prstGeom prst="rect">
                                          <a:avLst/>
                                        </a:prstGeom>
                                        <a:noFill/>
                                        <a:ln>
                                          <a:noFill/>
                                        </a:ln>
                                      </pic:spPr>
                                    </pic:pic>
                                  </a:graphicData>
                                </a:graphic>
                              </wp:inline>
                            </w:drawing>
                          </w:r>
                        </w:ins>
                        <w:ins w:id="54" w:author="Microsoft Office User" w:date="2018-03-25T20:56:00Z">
                          <w:r w:rsidR="00491176" w:rsidRPr="005B4E9C">
                            <w:rPr>
                              <w:b/>
                              <w:sz w:val="18"/>
                              <w:szCs w:val="18"/>
                            </w:rPr>
                            <w:t xml:space="preserve">Figure 2: </w:t>
                          </w:r>
                        </w:ins>
                        <w:ins w:id="55" w:author="Microsoft Office User" w:date="2018-03-25T20:57:00Z">
                          <w:r w:rsidR="00491176" w:rsidRPr="005B4E9C">
                            <w:rPr>
                              <w:b/>
                              <w:sz w:val="18"/>
                              <w:szCs w:val="18"/>
                            </w:rPr>
                            <w:t>Blood glucose and glycerol levels in NCD</w:t>
                          </w:r>
                        </w:ins>
                        <w:ins w:id="56" w:author="Microsoft Office User" w:date="2018-03-25T21:13:00Z">
                          <w:r w:rsidR="00DA0FA6" w:rsidRPr="00DA0FA6">
                            <w:rPr>
                              <w:b/>
                              <w:sz w:val="18"/>
                              <w:szCs w:val="18"/>
                            </w:rPr>
                            <w:t>-</w:t>
                          </w:r>
                        </w:ins>
                        <w:ins w:id="57" w:author="Microsoft Office User" w:date="2018-03-25T20:57:00Z">
                          <w:r w:rsidR="00491176" w:rsidRPr="005B4E9C">
                            <w:rPr>
                              <w:b/>
                              <w:sz w:val="18"/>
                              <w:szCs w:val="18"/>
                            </w:rPr>
                            <w:t xml:space="preserve"> and HFD</w:t>
                          </w:r>
                        </w:ins>
                        <w:ins w:id="58" w:author="Microsoft Office User" w:date="2018-03-25T21:13:00Z">
                          <w:r w:rsidR="00DA0FA6" w:rsidRPr="00DA0FA6">
                            <w:rPr>
                              <w:b/>
                              <w:sz w:val="18"/>
                              <w:szCs w:val="18"/>
                            </w:rPr>
                            <w:t>-fed</w:t>
                          </w:r>
                        </w:ins>
                        <w:ins w:id="59" w:author="Microsoft Office User" w:date="2018-03-25T20:57:00Z">
                          <w:r w:rsidR="00491176" w:rsidRPr="005B4E9C">
                            <w:rPr>
                              <w:b/>
                              <w:sz w:val="18"/>
                              <w:szCs w:val="18"/>
                            </w:rPr>
                            <w:t xml:space="preserve"> </w:t>
                          </w:r>
                          <w:r w:rsidR="00407D23">
                            <w:rPr>
                              <w:b/>
                              <w:sz w:val="18"/>
                              <w:szCs w:val="18"/>
                            </w:rPr>
                            <w:t>mice following 2 weeks of</w:t>
                          </w:r>
                        </w:ins>
                        <w:ins w:id="60" w:author="Microsoft Office User" w:date="2018-03-25T21:13:00Z">
                          <w:r w:rsidR="00DA0FA6" w:rsidRPr="00DA0FA6">
                            <w:rPr>
                              <w:b/>
                              <w:sz w:val="18"/>
                              <w:szCs w:val="18"/>
                            </w:rPr>
                            <w:t xml:space="preserve"> dexamethasone </w:t>
                          </w:r>
                        </w:ins>
                        <w:ins w:id="61" w:author="Microsoft Office User" w:date="2018-03-25T20:57:00Z">
                          <w:r w:rsidR="00491176" w:rsidRPr="00407D23">
                            <w:rPr>
                              <w:b/>
                              <w:sz w:val="18"/>
                              <w:szCs w:val="18"/>
                            </w:rPr>
                            <w:t>treat</w:t>
                          </w:r>
                          <w:r w:rsidR="00491176" w:rsidRPr="005B4E9C">
                            <w:rPr>
                              <w:b/>
                              <w:sz w:val="18"/>
                              <w:szCs w:val="18"/>
                            </w:rPr>
                            <w:t>ment:</w:t>
                          </w:r>
                        </w:ins>
                        <w:ins w:id="62" w:author="Microsoft Office User" w:date="2018-03-25T20:59:00Z">
                          <w:r w:rsidR="00491176">
                            <w:rPr>
                              <w:b/>
                              <w:sz w:val="18"/>
                              <w:szCs w:val="18"/>
                            </w:rPr>
                            <w:t xml:space="preserve"> </w:t>
                          </w:r>
                        </w:ins>
                        <w:ins w:id="63" w:author="Microsoft Office User" w:date="2018-03-25T21:05:00Z">
                          <w:r w:rsidR="004E70AF" w:rsidRPr="005B4E9C">
                            <w:rPr>
                              <w:sz w:val="18"/>
                              <w:szCs w:val="18"/>
                            </w:rPr>
                            <w:t xml:space="preserve">Plasma glucose (A) and glycerol (B) levels in mice following 3, 7 </w:t>
                          </w:r>
                        </w:ins>
                        <w:ins w:id="64" w:author="Microsoft Office User" w:date="2018-03-25T21:06:00Z">
                          <w:r w:rsidR="004E70AF" w:rsidRPr="005B4E9C">
                            <w:rPr>
                              <w:sz w:val="18"/>
                              <w:szCs w:val="18"/>
                            </w:rPr>
                            <w:t xml:space="preserve">and 14 days of </w:t>
                          </w:r>
                        </w:ins>
                        <w:ins w:id="65" w:author="Microsoft Office User" w:date="2018-03-25T21:07:00Z">
                          <w:r w:rsidR="004E70AF" w:rsidRPr="005B4E9C">
                            <w:rPr>
                              <w:sz w:val="18"/>
                              <w:szCs w:val="18"/>
                            </w:rPr>
                            <w:t xml:space="preserve">~1mg/kg/d </w:t>
                          </w:r>
                        </w:ins>
                        <w:ins w:id="66" w:author="Microsoft Office User" w:date="2018-03-25T21:06:00Z">
                          <w:r w:rsidR="004E70AF" w:rsidRPr="005B4E9C">
                            <w:rPr>
                              <w:sz w:val="18"/>
                              <w:szCs w:val="18"/>
                            </w:rPr>
                            <w:t>dexamethasone</w:t>
                          </w:r>
                        </w:ins>
                        <w:ins w:id="67" w:author="Microsoft Office User" w:date="2018-03-25T21:11:00Z">
                          <w:r w:rsidR="00CE53A5" w:rsidRPr="005B4E9C">
                            <w:rPr>
                              <w:sz w:val="18"/>
                              <w:szCs w:val="18"/>
                            </w:rPr>
                            <w:t xml:space="preserve"> in their drinking water</w:t>
                          </w:r>
                        </w:ins>
                        <w:ins w:id="68" w:author="Microsoft Office User" w:date="2018-03-25T21:07:00Z">
                          <w:r w:rsidR="004E70AF" w:rsidRPr="005B4E9C">
                            <w:rPr>
                              <w:sz w:val="18"/>
                              <w:szCs w:val="18"/>
                            </w:rPr>
                            <w:t xml:space="preserve"> or </w:t>
                          </w:r>
                        </w:ins>
                        <w:ins w:id="69" w:author="Microsoft Office User" w:date="2018-03-25T21:12:00Z">
                          <w:r w:rsidR="00CE53A5" w:rsidRPr="005B4E9C">
                            <w:rPr>
                              <w:sz w:val="18"/>
                              <w:szCs w:val="18"/>
                            </w:rPr>
                            <w:t xml:space="preserve">left </w:t>
                          </w:r>
                        </w:ins>
                        <w:ins w:id="70" w:author="Microsoft Office User" w:date="2018-03-25T21:07:00Z">
                          <w:r w:rsidR="004E70AF" w:rsidRPr="005B4E9C">
                            <w:rPr>
                              <w:sz w:val="18"/>
                              <w:szCs w:val="18"/>
                            </w:rPr>
                            <w:t>untreated (</w:t>
                          </w:r>
                        </w:ins>
                        <w:ins w:id="71" w:author="Microsoft Office User" w:date="2018-03-25T21:08:00Z">
                          <w:r w:rsidR="004E70AF" w:rsidRPr="005B4E9C">
                            <w:rPr>
                              <w:sz w:val="18"/>
                              <w:szCs w:val="18"/>
                            </w:rPr>
                            <w:t xml:space="preserve">controls; </w:t>
                          </w:r>
                        </w:ins>
                        <w:ins w:id="72" w:author="Microsoft Office User" w:date="2018-03-25T21:07:00Z">
                          <w:r w:rsidR="004E70AF" w:rsidRPr="005B4E9C">
                            <w:rPr>
                              <w:sz w:val="18"/>
                              <w:szCs w:val="18"/>
                            </w:rPr>
                            <w:t xml:space="preserve">time zero). </w:t>
                          </w:r>
                        </w:ins>
                        <w:ins w:id="73" w:author="Microsoft Office User" w:date="2018-03-25T21:05:00Z">
                          <w:r w:rsidR="004E70AF" w:rsidRPr="005B4E9C">
                            <w:rPr>
                              <w:sz w:val="18"/>
                              <w:szCs w:val="18"/>
                            </w:rPr>
                            <w:t xml:space="preserve">Adult </w:t>
                          </w:r>
                        </w:ins>
                        <w:ins w:id="74" w:author="Microsoft Office User" w:date="2018-03-25T21:08:00Z">
                          <w:r w:rsidR="004E70AF" w:rsidRPr="005B4E9C">
                            <w:rPr>
                              <w:sz w:val="18"/>
                              <w:szCs w:val="18"/>
                            </w:rPr>
                            <w:t xml:space="preserve">(70 day-old) C57BL/6J </w:t>
                          </w:r>
                        </w:ins>
                        <w:ins w:id="75" w:author="Microsoft Office User" w:date="2018-03-25T21:05:00Z">
                          <w:r w:rsidR="004E70AF" w:rsidRPr="005B4E9C">
                            <w:rPr>
                              <w:sz w:val="18"/>
                              <w:szCs w:val="18"/>
                            </w:rPr>
                            <w:t xml:space="preserve">mice were provided </w:t>
                          </w:r>
                        </w:ins>
                        <w:ins w:id="76" w:author="Microsoft Office User" w:date="2018-03-25T21:09:00Z">
                          <w:r w:rsidR="004E70AF" w:rsidRPr="00DF7718">
                            <w:rPr>
                              <w:i/>
                              <w:sz w:val="18"/>
                              <w:szCs w:val="18"/>
                              <w:rPrChange w:id="77" w:author="Microsoft Office User" w:date="2018-03-28T15:17:00Z">
                                <w:rPr>
                                  <w:sz w:val="18"/>
                                  <w:szCs w:val="18"/>
                                </w:rPr>
                              </w:rPrChange>
                            </w:rPr>
                            <w:t>ad libitum</w:t>
                          </w:r>
                          <w:r w:rsidR="004E70AF" w:rsidRPr="005B4E9C">
                            <w:rPr>
                              <w:sz w:val="18"/>
                              <w:szCs w:val="18"/>
                            </w:rPr>
                            <w:t xml:space="preserve"> access to NCD or HFD f</w:t>
                          </w:r>
                          <w:r w:rsidR="00CE53A5" w:rsidRPr="005B4E9C">
                            <w:rPr>
                              <w:sz w:val="18"/>
                              <w:szCs w:val="18"/>
                            </w:rPr>
                            <w:t>or 8 weeks prior to treatment. Blood was taken prior to euthanasia</w:t>
                          </w:r>
                          <w:r w:rsidR="004E70AF" w:rsidRPr="005B4E9C">
                            <w:rPr>
                              <w:sz w:val="18"/>
                              <w:szCs w:val="18"/>
                            </w:rPr>
                            <w:t xml:space="preserve"> in a semi-fasted state (food was not removed but time of sacrifice was </w:t>
                          </w:r>
                          <w:r w:rsidR="00CE53A5" w:rsidRPr="005B4E9C">
                            <w:rPr>
                              <w:sz w:val="18"/>
                              <w:szCs w:val="18"/>
                            </w:rPr>
                            <w:t>at the end of the light cycle)</w:t>
                          </w:r>
                        </w:ins>
                        <w:ins w:id="78" w:author="Microsoft Office User" w:date="2018-03-25T21:11:00Z">
                          <w:r w:rsidR="00CE53A5" w:rsidRPr="005B4E9C">
                            <w:rPr>
                              <w:sz w:val="18"/>
                              <w:szCs w:val="18"/>
                            </w:rPr>
                            <w:t>.</w:t>
                          </w:r>
                        </w:ins>
                      </w:p>
                    </w:txbxContent>
                  </v:textbox>
                  <w10:wrap type="square"/>
                </v:shape>
              </w:pict>
            </mc:Fallback>
          </mc:AlternateContent>
        </w:r>
      </w:ins>
      <w:r w:rsidR="00DD20C6" w:rsidRPr="00DD20C6">
        <w:rPr>
          <w:rFonts w:ascii="Arial" w:eastAsia="Times New Roman" w:hAnsi="Arial" w:cs="Arial"/>
          <w:color w:val="222222"/>
          <w:sz w:val="19"/>
          <w:szCs w:val="19"/>
          <w:shd w:val="clear" w:color="auto" w:fill="FFFFFF"/>
        </w:rPr>
        <w:t>Minor points</w:t>
      </w:r>
      <w:r w:rsidR="00DD20C6" w:rsidRPr="00DD20C6">
        <w:rPr>
          <w:rFonts w:ascii="Arial" w:eastAsia="Times New Roman" w:hAnsi="Arial" w:cs="Arial"/>
          <w:color w:val="222222"/>
          <w:sz w:val="19"/>
          <w:szCs w:val="19"/>
        </w:rPr>
        <w:br/>
      </w:r>
    </w:p>
    <w:p w14:paraId="263F5C6C" w14:textId="4A706E5F" w:rsidR="008B31DB" w:rsidRDefault="00DD20C6" w:rsidP="008B31DB">
      <w:pPr>
        <w:pStyle w:val="ListParagraph"/>
        <w:numPr>
          <w:ilvl w:val="0"/>
          <w:numId w:val="1"/>
        </w:numPr>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 figures 1A, 1B, 1C and 1D appear to be mislabeled in the legend.</w:t>
      </w:r>
    </w:p>
    <w:p w14:paraId="7B6F6D6C" w14:textId="77A227D6" w:rsidR="00956E69" w:rsidRDefault="00235908" w:rsidP="00750B5E">
      <w:pPr>
        <w:pStyle w:val="ListParagraph"/>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Fixed in both the legen</w:t>
      </w:r>
      <w:r w:rsidR="00795976">
        <w:rPr>
          <w:rFonts w:ascii="Arial" w:eastAsia="Times New Roman" w:hAnsi="Arial" w:cs="Arial"/>
          <w:color w:val="FF0000"/>
          <w:sz w:val="19"/>
          <w:szCs w:val="19"/>
          <w:shd w:val="clear" w:color="auto" w:fill="FFFFFF"/>
        </w:rPr>
        <w:t>ds document and main document</w:t>
      </w:r>
      <w:r w:rsidR="00C023FC">
        <w:rPr>
          <w:rFonts w:ascii="Arial" w:eastAsia="Times New Roman" w:hAnsi="Arial" w:cs="Arial"/>
          <w:color w:val="FF0000"/>
          <w:sz w:val="19"/>
          <w:szCs w:val="19"/>
          <w:shd w:val="clear" w:color="auto" w:fill="FFFFFF"/>
        </w:rPr>
        <w:t xml:space="preserve">. </w:t>
      </w:r>
    </w:p>
    <w:p w14:paraId="4A1D48A4" w14:textId="77777777" w:rsidR="00956E69" w:rsidRDefault="00956E69" w:rsidP="00750B5E">
      <w:pPr>
        <w:pStyle w:val="ListParagraph"/>
        <w:rPr>
          <w:rFonts w:ascii="Arial" w:eastAsia="Times New Roman" w:hAnsi="Arial" w:cs="Arial"/>
          <w:color w:val="FF0000"/>
          <w:sz w:val="19"/>
          <w:szCs w:val="19"/>
          <w:shd w:val="clear" w:color="auto" w:fill="FFFFFF"/>
        </w:rPr>
      </w:pPr>
    </w:p>
    <w:p w14:paraId="6753078E" w14:textId="7CC5C4D6" w:rsidR="008B31DB" w:rsidRPr="00DF16A0" w:rsidRDefault="00DD20C6" w:rsidP="00750B5E">
      <w:pPr>
        <w:pStyle w:val="ListParagraph"/>
        <w:rPr>
          <w:rFonts w:ascii="Arial" w:eastAsia="Times New Roman" w:hAnsi="Arial" w:cs="Arial"/>
          <w:color w:val="222222"/>
          <w:sz w:val="19"/>
          <w:szCs w:val="19"/>
          <w:shd w:val="clear" w:color="auto" w:fill="FFFFFF"/>
        </w:rPr>
      </w:pPr>
      <w:r w:rsidRPr="008B31DB">
        <w:rPr>
          <w:rFonts w:ascii="Arial" w:eastAsia="Times New Roman" w:hAnsi="Arial" w:cs="Arial"/>
          <w:color w:val="222222"/>
          <w:sz w:val="19"/>
          <w:szCs w:val="19"/>
          <w:shd w:val="clear" w:color="auto" w:fill="FFFFFF"/>
        </w:rPr>
        <w:t>There are typographical errors on both lines 278 &amp; 406.</w:t>
      </w:r>
      <w:r w:rsidRPr="008B31DB">
        <w:rPr>
          <w:rFonts w:ascii="Arial" w:eastAsia="Times New Roman" w:hAnsi="Arial" w:cs="Arial"/>
          <w:color w:val="222222"/>
          <w:sz w:val="19"/>
          <w:szCs w:val="19"/>
        </w:rPr>
        <w:br/>
      </w:r>
      <w:r w:rsidR="00795976">
        <w:rPr>
          <w:rFonts w:ascii="Arial" w:eastAsia="Times New Roman" w:hAnsi="Arial" w:cs="Arial"/>
          <w:color w:val="FF0000"/>
          <w:sz w:val="19"/>
          <w:szCs w:val="19"/>
        </w:rPr>
        <w:t>Fixed 278</w:t>
      </w:r>
      <w:r w:rsidR="00DF16A0">
        <w:rPr>
          <w:rFonts w:ascii="Arial" w:eastAsia="Times New Roman" w:hAnsi="Arial" w:cs="Arial"/>
          <w:color w:val="FF0000"/>
          <w:sz w:val="19"/>
          <w:szCs w:val="19"/>
        </w:rPr>
        <w:t>, removed sentence with typo in 406 as it regarded patients (acknowledgements)</w:t>
      </w:r>
      <w:r w:rsidR="006F572B">
        <w:rPr>
          <w:rFonts w:ascii="Arial" w:eastAsia="Times New Roman" w:hAnsi="Arial" w:cs="Arial"/>
          <w:color w:val="FF0000"/>
          <w:sz w:val="19"/>
          <w:szCs w:val="19"/>
        </w:rPr>
        <w:t>.</w:t>
      </w:r>
      <w:r w:rsidR="004B618C" w:rsidRPr="00DF16A0">
        <w:rPr>
          <w:rFonts w:ascii="Arial" w:eastAsia="Times New Roman" w:hAnsi="Arial" w:cs="Arial"/>
          <w:color w:val="222222"/>
          <w:sz w:val="19"/>
          <w:szCs w:val="19"/>
        </w:rPr>
        <w:t xml:space="preserve"> </w:t>
      </w:r>
      <w:r w:rsidRPr="00DF16A0">
        <w:rPr>
          <w:rFonts w:ascii="Arial" w:eastAsia="Times New Roman" w:hAnsi="Arial" w:cs="Arial"/>
          <w:color w:val="FF0000"/>
          <w:sz w:val="19"/>
          <w:szCs w:val="19"/>
        </w:rPr>
        <w:br/>
      </w:r>
      <w:r w:rsidRPr="00DF16A0">
        <w:rPr>
          <w:rFonts w:ascii="Arial" w:eastAsia="Times New Roman" w:hAnsi="Arial" w:cs="Arial"/>
          <w:color w:val="222222"/>
          <w:sz w:val="19"/>
          <w:szCs w:val="19"/>
        </w:rPr>
        <w:br/>
      </w:r>
      <w:r w:rsidRPr="00DF16A0">
        <w:rPr>
          <w:rFonts w:ascii="Arial" w:eastAsia="Times New Roman" w:hAnsi="Arial" w:cs="Arial"/>
          <w:b/>
          <w:color w:val="222222"/>
          <w:sz w:val="19"/>
          <w:szCs w:val="19"/>
          <w:shd w:val="clear" w:color="auto" w:fill="FFFFFF"/>
        </w:rPr>
        <w:t xml:space="preserve">Reviewer 2: Authors assessed some metabolic effects of increased glucocorticoid in combination with obesity induced by hyper-caloric feeding (in mice). Authors speculate that this combination of events is present in "many individuals". </w:t>
      </w:r>
      <w:proofErr w:type="gramStart"/>
      <w:r w:rsidRPr="00DF16A0">
        <w:rPr>
          <w:rFonts w:ascii="Arial" w:eastAsia="Times New Roman" w:hAnsi="Arial" w:cs="Arial"/>
          <w:b/>
          <w:color w:val="222222"/>
          <w:sz w:val="19"/>
          <w:szCs w:val="19"/>
          <w:shd w:val="clear" w:color="auto" w:fill="FFFFFF"/>
        </w:rPr>
        <w:t>Therefore</w:t>
      </w:r>
      <w:proofErr w:type="gramEnd"/>
      <w:r w:rsidRPr="00DF16A0">
        <w:rPr>
          <w:rFonts w:ascii="Arial" w:eastAsia="Times New Roman" w:hAnsi="Arial" w:cs="Arial"/>
          <w:b/>
          <w:color w:val="222222"/>
          <w:sz w:val="19"/>
          <w:szCs w:val="19"/>
          <w:shd w:val="clear" w:color="auto" w:fill="FFFFFF"/>
        </w:rPr>
        <w:t xml:space="preserve"> they propose that pre-clinical studies on this topic are needed. The results are very descriptive, in line with expectation, and no mechanism of action has been identified. Thus, this study is very descriptive and its results expected.</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Main criticisms:</w:t>
      </w:r>
      <w:r w:rsidRPr="00DF16A0">
        <w:rPr>
          <w:rFonts w:ascii="Arial" w:eastAsia="Times New Roman" w:hAnsi="Arial" w:cs="Arial"/>
          <w:color w:val="222222"/>
          <w:sz w:val="19"/>
          <w:szCs w:val="19"/>
        </w:rPr>
        <w:br/>
      </w:r>
      <w:r w:rsidRPr="00DF16A0">
        <w:rPr>
          <w:rFonts w:ascii="Arial" w:eastAsia="Times New Roman" w:hAnsi="Arial" w:cs="Arial"/>
          <w:color w:val="222222"/>
          <w:sz w:val="19"/>
          <w:szCs w:val="19"/>
          <w:shd w:val="clear" w:color="auto" w:fill="FFFFFF"/>
        </w:rPr>
        <w:t>1) If authors wanted to mimic the clinical glucocorticoid treatment in mice, then was the increase in circulating glucocorticoid content experimentally-induced in mice comparable to the level seen in humans undergoing glucocorticoid therapy?</w:t>
      </w:r>
    </w:p>
    <w:p w14:paraId="2F45A66E" w14:textId="77777777" w:rsidR="008B31DB" w:rsidRDefault="008B31DB" w:rsidP="00DD20C6">
      <w:pPr>
        <w:rPr>
          <w:rFonts w:ascii="Arial" w:eastAsia="Times New Roman" w:hAnsi="Arial" w:cs="Arial"/>
          <w:color w:val="222222"/>
          <w:sz w:val="19"/>
          <w:szCs w:val="19"/>
          <w:shd w:val="clear" w:color="auto" w:fill="FFFFFF"/>
        </w:rPr>
      </w:pPr>
    </w:p>
    <w:p w14:paraId="1E0EA527" w14:textId="25B9978B" w:rsidR="008B31DB" w:rsidRDefault="00F50F5D" w:rsidP="00DD20C6">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We measured intake of dexamethasone weekly throughout the study and found that mice were receiving less than 1mg/kg/d</w:t>
      </w:r>
      <w:ins w:id="54" w:author="Microsoft Office User" w:date="2018-03-28T15:18:00Z">
        <w:r w:rsidR="00DF7718">
          <w:rPr>
            <w:rFonts w:ascii="Arial" w:eastAsia="Times New Roman" w:hAnsi="Arial" w:cs="Arial"/>
            <w:color w:val="FF0000"/>
            <w:sz w:val="19"/>
            <w:szCs w:val="19"/>
            <w:shd w:val="clear" w:color="auto" w:fill="FFFFFF"/>
          </w:rPr>
          <w:t xml:space="preserve"> (Figure 1B of this response)</w:t>
        </w:r>
      </w:ins>
      <w:r>
        <w:rPr>
          <w:rFonts w:ascii="Arial" w:eastAsia="Times New Roman" w:hAnsi="Arial" w:cs="Arial"/>
          <w:color w:val="FF0000"/>
          <w:sz w:val="19"/>
          <w:szCs w:val="19"/>
          <w:shd w:val="clear" w:color="auto" w:fill="FFFFFF"/>
        </w:rPr>
        <w:t>. Though this is at the high</w:t>
      </w:r>
      <w:r w:rsidR="00956E69">
        <w:rPr>
          <w:rFonts w:ascii="Arial" w:eastAsia="Times New Roman" w:hAnsi="Arial" w:cs="Arial"/>
          <w:color w:val="FF0000"/>
          <w:sz w:val="19"/>
          <w:szCs w:val="19"/>
          <w:shd w:val="clear" w:color="auto" w:fill="FFFFFF"/>
        </w:rPr>
        <w:t>er</w:t>
      </w:r>
      <w:r>
        <w:rPr>
          <w:rFonts w:ascii="Arial" w:eastAsia="Times New Roman" w:hAnsi="Arial" w:cs="Arial"/>
          <w:color w:val="FF0000"/>
          <w:sz w:val="19"/>
          <w:szCs w:val="19"/>
          <w:shd w:val="clear" w:color="auto" w:fill="FFFFFF"/>
        </w:rPr>
        <w:t xml:space="preserve"> end</w:t>
      </w:r>
      <w:r w:rsidR="00956E69">
        <w:rPr>
          <w:rFonts w:ascii="Arial" w:eastAsia="Times New Roman" w:hAnsi="Arial" w:cs="Arial"/>
          <w:color w:val="FF0000"/>
          <w:sz w:val="19"/>
          <w:szCs w:val="19"/>
          <w:shd w:val="clear" w:color="auto" w:fill="FFFFFF"/>
        </w:rPr>
        <w:t xml:space="preserve"> of therapeutic doses</w:t>
      </w:r>
      <w:r>
        <w:rPr>
          <w:rFonts w:ascii="Arial" w:eastAsia="Times New Roman" w:hAnsi="Arial" w:cs="Arial"/>
          <w:color w:val="FF0000"/>
          <w:sz w:val="19"/>
          <w:szCs w:val="19"/>
          <w:shd w:val="clear" w:color="auto" w:fill="FFFFFF"/>
        </w:rPr>
        <w:t>, it is within the clinical range administered to humans</w:t>
      </w:r>
      <w:r w:rsidR="00B37AB0">
        <w:rPr>
          <w:rFonts w:ascii="Arial" w:eastAsia="Times New Roman" w:hAnsi="Arial" w:cs="Arial"/>
          <w:color w:val="FF0000"/>
          <w:sz w:val="19"/>
          <w:szCs w:val="19"/>
          <w:shd w:val="clear" w:color="auto" w:fill="FFFFFF"/>
        </w:rPr>
        <w:t>, which is generally</w:t>
      </w:r>
      <w:r>
        <w:rPr>
          <w:rFonts w:ascii="Arial" w:eastAsia="Times New Roman" w:hAnsi="Arial" w:cs="Arial"/>
          <w:color w:val="FF0000"/>
          <w:sz w:val="19"/>
          <w:szCs w:val="19"/>
          <w:shd w:val="clear" w:color="auto" w:fill="FFFFFF"/>
        </w:rPr>
        <w:t xml:space="preserve"> from </w:t>
      </w:r>
      <w:r w:rsidR="00B37AB0">
        <w:rPr>
          <w:rFonts w:ascii="Arial" w:eastAsia="Times New Roman" w:hAnsi="Arial" w:cs="Arial"/>
          <w:color w:val="FF0000"/>
          <w:sz w:val="19"/>
          <w:szCs w:val="19"/>
          <w:shd w:val="clear" w:color="auto" w:fill="FFFFFF"/>
        </w:rPr>
        <w:t>0.75-9mg/d</w:t>
      </w:r>
      <w:del w:id="55" w:author="Microsoft Office User" w:date="2018-03-28T15:18:00Z">
        <w:r w:rsidDel="00DF7718">
          <w:rPr>
            <w:rFonts w:ascii="Arial" w:eastAsia="Times New Roman" w:hAnsi="Arial" w:cs="Arial"/>
            <w:color w:val="FF0000"/>
            <w:sz w:val="19"/>
            <w:szCs w:val="19"/>
            <w:shd w:val="clear" w:color="auto" w:fill="FFFFFF"/>
          </w:rPr>
          <w:delText xml:space="preserve"> </w:delText>
        </w:r>
        <w:r w:rsidR="00B37AB0" w:rsidDel="00DF7718">
          <w:rPr>
            <w:rFonts w:ascii="Arial" w:eastAsia="Times New Roman" w:hAnsi="Arial" w:cs="Arial"/>
            <w:color w:val="FF0000"/>
            <w:sz w:val="19"/>
            <w:szCs w:val="19"/>
            <w:shd w:val="clear" w:color="auto" w:fill="FFFFFF"/>
          </w:rPr>
          <w:delText>and up to 3mg/kg/d (~210mg for an average American male)</w:delText>
        </w:r>
      </w:del>
      <w:r w:rsidR="00B37AB0">
        <w:rPr>
          <w:rFonts w:ascii="Arial" w:eastAsia="Times New Roman" w:hAnsi="Arial" w:cs="Arial"/>
          <w:color w:val="FF0000"/>
          <w:sz w:val="19"/>
          <w:szCs w:val="19"/>
          <w:shd w:val="clear" w:color="auto" w:fill="FFFFFF"/>
        </w:rPr>
        <w:t>, depending on the patient’s condition</w:t>
      </w:r>
      <w:r w:rsidR="000649C6">
        <w:rPr>
          <w:rFonts w:ascii="Arial" w:eastAsia="Times New Roman" w:hAnsi="Arial" w:cs="Arial"/>
          <w:color w:val="FF0000"/>
          <w:sz w:val="19"/>
          <w:szCs w:val="19"/>
          <w:shd w:val="clear" w:color="auto" w:fill="FFFFFF"/>
        </w:rPr>
        <w:t xml:space="preserve"> </w:t>
      </w:r>
      <w:r w:rsidR="00CC3862">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"id" : "ITEM-3", "itemData" : { "URL" : "https://reference.medscape.com/drug/decadron-dexamethasone-intensol-dexamethasone-342741", "accessed" : { "date-parts" : [ [ "2018", "3", "26" ] ] }, "author" : [ { "dropping-particle" : "", "family" : "Medscape", "given" : "", "non-dropping-particle" : "", "parse-names" : false, "suffix" : "" } ], "id" : "ITEM-3", "issued" : { "date-parts" : [ [ "0" ] ] }, "title" : "Decadron, Dexamethasone Intensol (dexamethasone) dosing, indications, interactions, adverse effects, and more", "type" : "webpage" }, "uris" : [ "http://www.mendeley.com/documents/?uuid=f99593be-ec68-33d3-acd4-2db4786655bc" ] } ], "mendeley" : { "formattedCitation" : "(2\u20134)", "plainTextFormattedCitation" : "(2\u20134)", "previouslyFormattedCitation" : "(2\u20134)" }, "properties" : {  }, "schema" : "https://github.com/citation-style-language/schema/raw/master/csl-citation.json" }</w:instrText>
      </w:r>
      <w:r w:rsidR="00CC3862">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(2–4)</w:t>
      </w:r>
      <w:r w:rsidR="00CC3862">
        <w:rPr>
          <w:rFonts w:ascii="Arial" w:eastAsia="Times New Roman" w:hAnsi="Arial" w:cs="Arial"/>
          <w:color w:val="FF0000"/>
          <w:sz w:val="19"/>
          <w:szCs w:val="19"/>
          <w:shd w:val="clear" w:color="auto" w:fill="FFFFFF"/>
        </w:rPr>
        <w:fldChar w:fldCharType="end"/>
      </w:r>
      <w:r>
        <w:rPr>
          <w:rFonts w:ascii="Arial" w:eastAsia="Times New Roman" w:hAnsi="Arial" w:cs="Arial"/>
          <w:color w:val="FF0000"/>
          <w:sz w:val="19"/>
          <w:szCs w:val="19"/>
          <w:shd w:val="clear" w:color="auto" w:fill="FFFFFF"/>
        </w:rPr>
        <w:t xml:space="preserve">. </w:t>
      </w:r>
      <w:r w:rsidR="00B20EC3">
        <w:rPr>
          <w:rFonts w:ascii="Arial" w:eastAsia="Times New Roman" w:hAnsi="Arial" w:cs="Arial"/>
          <w:color w:val="FF0000"/>
          <w:sz w:val="19"/>
          <w:szCs w:val="19"/>
          <w:shd w:val="clear" w:color="auto" w:fill="FFFFFF"/>
        </w:rPr>
        <w:t>As mentioned above, the obese</w:t>
      </w:r>
      <w:r w:rsidR="006A4333">
        <w:rPr>
          <w:rFonts w:ascii="Arial" w:eastAsia="Times New Roman" w:hAnsi="Arial" w:cs="Arial"/>
          <w:color w:val="FF0000"/>
          <w:sz w:val="19"/>
          <w:szCs w:val="19"/>
          <w:shd w:val="clear" w:color="auto" w:fill="FFFFFF"/>
        </w:rPr>
        <w:t xml:space="preserve"> mice had higher intake of dexamethasone and that was matched with elevated serum concentrations; however, these values were within range of serum cortisol concentrations observed in Cushing’s </w:t>
      </w:r>
      <w:r w:rsidR="00964D88">
        <w:rPr>
          <w:rFonts w:ascii="Arial" w:eastAsia="Times New Roman" w:hAnsi="Arial" w:cs="Arial"/>
          <w:color w:val="FF0000"/>
          <w:sz w:val="19"/>
          <w:szCs w:val="19"/>
          <w:shd w:val="clear" w:color="auto" w:fill="FFFFFF"/>
        </w:rPr>
        <w:t xml:space="preserve">syndrome </w:t>
      </w:r>
      <w:r w:rsidR="006A4333">
        <w:rPr>
          <w:rFonts w:ascii="Arial" w:eastAsia="Times New Roman" w:hAnsi="Arial" w:cs="Arial"/>
          <w:color w:val="FF0000"/>
          <w:sz w:val="19"/>
          <w:szCs w:val="19"/>
          <w:shd w:val="clear" w:color="auto" w:fill="FFFFFF"/>
        </w:rPr>
        <w:t xml:space="preserve">patients </w:t>
      </w:r>
      <w:r w:rsidR="00964D88">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"(5,6)", "plainTextFormattedCitation" : "(5,6)", "previouslyFormattedCitation" : "(5,6)" }, "properties" : {  }, "schema" : "https://github.com/citation-style-language/schema/raw/master/csl-citation.json" }</w:instrText>
      </w:r>
      <w:r w:rsidR="00964D88">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(5,6)</w:t>
      </w:r>
      <w:r w:rsidR="00964D88">
        <w:rPr>
          <w:rFonts w:ascii="Arial" w:eastAsia="Times New Roman" w:hAnsi="Arial" w:cs="Arial"/>
          <w:color w:val="FF0000"/>
          <w:sz w:val="19"/>
          <w:szCs w:val="19"/>
          <w:shd w:val="clear" w:color="auto" w:fill="FFFFFF"/>
        </w:rPr>
        <w:fldChar w:fldCharType="end"/>
      </w:r>
      <w:r w:rsidR="006A4333">
        <w:rPr>
          <w:rFonts w:ascii="Arial" w:eastAsia="Times New Roman" w:hAnsi="Arial" w:cs="Arial"/>
          <w:color w:val="FF0000"/>
          <w:sz w:val="19"/>
          <w:szCs w:val="19"/>
          <w:shd w:val="clear" w:color="auto" w:fill="FFFFFF"/>
        </w:rPr>
        <w:t xml:space="preserve">, even when accounting for the increased potency of dexamethasone in comparison to cortisol. </w:t>
      </w:r>
      <w:r w:rsidR="00D93F77">
        <w:rPr>
          <w:rFonts w:ascii="Arial" w:eastAsia="Times New Roman" w:hAnsi="Arial" w:cs="Arial"/>
          <w:color w:val="FF0000"/>
          <w:sz w:val="19"/>
          <w:szCs w:val="19"/>
          <w:shd w:val="clear" w:color="auto" w:fill="FFFFFF"/>
        </w:rPr>
        <w:t>See revised discussion:</w:t>
      </w:r>
    </w:p>
    <w:p w14:paraId="4657C544" w14:textId="77777777" w:rsidR="003629DC" w:rsidRDefault="003629DC" w:rsidP="00DD20C6">
      <w:pPr>
        <w:rPr>
          <w:rFonts w:ascii="Arial" w:eastAsia="Times New Roman" w:hAnsi="Arial" w:cs="Arial"/>
          <w:color w:val="FF0000"/>
          <w:sz w:val="19"/>
          <w:szCs w:val="19"/>
          <w:shd w:val="clear" w:color="auto" w:fill="FFFFFF"/>
        </w:rPr>
      </w:pPr>
    </w:p>
    <w:p w14:paraId="30379C84" w14:textId="5BF783F0" w:rsidR="003629DC" w:rsidRPr="00750B5E" w:rsidRDefault="00ED6148" w:rsidP="00750B5E">
      <w:pPr>
        <w:ind w:left="64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The</w:t>
      </w:r>
      <w:r w:rsidR="00BF5714">
        <w:rPr>
          <w:rFonts w:ascii="Arial" w:eastAsia="Times New Roman" w:hAnsi="Arial" w:cs="Arial"/>
          <w:b/>
          <w:color w:val="FF0000"/>
          <w:sz w:val="19"/>
          <w:szCs w:val="19"/>
          <w:shd w:val="clear" w:color="auto" w:fill="FFFFFF"/>
        </w:rPr>
        <w:t xml:space="preserve"> dose </w:t>
      </w:r>
      <w:r>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received was within the clinical range administered to human patients </w:t>
      </w:r>
      <w:r w:rsidR="00DA1055">
        <w:rPr>
          <w:rFonts w:ascii="Arial" w:eastAsia="Times New Roman" w:hAnsi="Arial" w:cs="Arial"/>
          <w:b/>
          <w:color w:val="FF0000"/>
          <w:sz w:val="19"/>
          <w:szCs w:val="19"/>
          <w:shd w:val="clear" w:color="auto" w:fill="FFFFFF"/>
        </w:rPr>
        <w:fldChar w:fldCharType="begin" w:fldLock="1"/>
      </w:r>
      <w:r w:rsidR="00DA1055">
        <w:rPr>
          <w:rFonts w:ascii="Arial" w:eastAsia="Times New Roman" w:hAnsi="Arial" w:cs="Arial"/>
          <w:b/>
          <w:color w:val="FF0000"/>
          <w:sz w:val="19"/>
          <w:szCs w:val="19"/>
          <w:shd w:val="clear" w:color="auto" w:fill="FFFFFF"/>
        </w:rPr>
        <w:instrText>ADDIN CSL_CITATION { "citationItems" : [ { "id" : "ITEM-1", "itemData" : { "author" : [ { "dropping-particle" : "", "family" : "Tyrrell", "given" : "J B", "non-dropping-particle" : "", "parse-names" : false, "suffix" : "" }, { "dropping-particle" : "", "family" : "Findling", "given" : "J W", "non-dropping-particle" : "", "parse-names" : false, "suffix" : "" }, { "dropping-particle" : "", "family" : "Aron", "given" : "D C", "non-dropping-particle" : "", "parse-names" : false, "suffix" : "" }, { "dropping-particle" : "", "family" : "Fitzgerald", "given" : "P A", "non-dropping-particle" : "", "parse-names" : false, "suffix" : "" }, { "dropping-particle" : "", "family" : "Forsham", "given" : "P H", "non-dropping-particle" : "", "parse-names" : false, "suffix" : "" } ], "container-title" : "Ann.Intern.Med.", "id" : "ITEM-1", "issued" : { "date-parts" : [ [ "1986" ] ] }, "page" : "180-186", "title" : "An overnight high-dose dexamethasone suppression test for rapid differential diagnosis of Cushing's syndrome", "type" : "article-journal", "volume" : "104" }, "uris" : [ "http://www.mendeley.com/documents/?uuid=324383be-a80a-4c14-937a-0c314e176db4" ] }, { "id" : "ITEM-2", "itemData" : { "DOI" : "10.1210/jc.2011-3350", "ISSN" : "0021-972X", "PMID" : "22466348", "abstract" : "Context: Cushing's syndrome (CS) is a disorder associated with significant morbidity and mortality due to prolonged exposure to high cortisol concentrations. Objective: Our objective was to evaluate the safety and efficacy of mifepristone, a glucocorticoid receptor antagonist, in endogenous CS. Design and Setting: We conducted a 24-wk multicenter, open-label trial after failed multimodality therapy at 14 U.S. academic medical centers and three private research centers. Participants: Participants included 50 adults with endogenous CS associated with type 2 diabetes mellitus/impaired glucose tolerance (C-DM) or a diagnosis of hypertension alone (C-HT). Intervention: Mifepristone was administered at doses of 300-1200 mg daily. Main Outcome Measures: We evaluated change in area under the curve for glucose on 2-h oral glucose test for C-DM and change in diastolic blood pressure from baseline to wk 24 for C-HT. Results: In the C-DM cohort, an area under the curve for glucose (AUCglucose) response was seen in 60...", "author" : [ { "dropping-particle" : "", "family" : "Fleseriu", "given" : "Maria", "non-dropping-particle" : "", "parse-names" : false, "suffix" : "" }, { "dropping-particle" : "", "family" : "Biller", "given" : "Beverly M. K.", "non-dropping-particle" : "", "parse-names" : false, "suffix" : "" }, { "dropping-particle" : "", "family" : "Findling", "given" : "James W.",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"Gross", "given" : "Coleman", "non-dropping-particle" : "", "parse-names" : false, "suffix" : "" }, { "dropping-particle" : "", "family" : "Auchus", "given" : "Richard", "non-dropping-particle" : "", "parse-names" : false, "suffix" : "" }, { "dropping-particle" : "", "family" : "Bailey", "given" : "Timothy", "non-dropping-particle" : "", "parse-names" : false, "suffix" : "" }, { "dropping-particle" : "", "family" : "Biller", "given" : "Beverly M. K.", "non-dropping-particle" : "", "parse-names" : false, "suffix" : "" }, { "dropping-particle" : "", "family" : "Carroll", "given" : "Ty", "non-dropping-particle" : "", "parse-names" : false, "suffix" : "" }, { "dropping-particle" : "", "family" : "Colleran", "given" : "Kathleen", "non-dropping-particle" : "", "parse-names" : false, "suffix" : "" }, { "dropping-particle" : "", "family" : "Fein", "given" : "Henry", "non-dropping-particle" : "", "parse-names" : false, "suffix" : "" }, { "dropping-particle" : "", "family" : "Findling", "given" : "James W.", "non-dropping-particle" : "", "parse-names" : false, "suffix" : "" }, { "dropping-particle" : "", "family" : "Fleseriu", "given" : "Maria", "non-dropping-particle" : "", "parse-names" : false, "suffix" : "" }, { "dropping-particle" : "", "family" : "Hamrahian", "given" : "Amir", "non-dropping-particle" : "", "parse-names" : false, "suffix" : "" }, { "dropping-particle" : "", "family" : "Katznelson", "given" : "Laurence", "non-dropping-particle" : "", "parse-names" : false, "suffix" : "" }, { "dropping-particle" : "", "family" : "Kerr", "given" : "Janice", "non-dropping-particle" : "", "parse-names" : false, "suffix" : "" }, { "dropping-particle" : "", "family" : "Kipnes", "given" : "Mark", "non-dropping-particle" : "", "parse-names" : false, "suffix" : "" }, { "dropping-particle" : "", "family" : "Kirschner", "given" : "Lawrence", "non-dropping-particle" : "", "parse-names" : false, "suffix" : "" }, { "dropping-particle" : "", "family" : "Koch", "given" : "Christian", "non-dropping-particle" : "", "parse-names" : false, "suffix" : "" }, { "dropping-particle" : "", "family" : "Lerman", "given" : "Sam", "non-dropping-particle" : "", "parse-names" : false, "suffix" : "" }, { "dropping-particle" : "", "family" : "Lyons", "given" : "Timothy", "non-dropping-particle" : "", "parse-names" : false, "suffix" : "" }, { "dropping-particle" : "", "family" : "McPhaul", "given" : "Michael", "non-dropping-particle" : "", "parse-names" : false, "suffix" : "" }, { "dropping-particle" : "", "family" : "Molitch", "given" : "Mark E.", "non-dropping-particle" : "", "parse-names" : false, "suffix" : "" }, { "dropping-particle" : "", "family" : "Schteingart", "given" : "David E.", "non-dropping-particle" : "", "parse-names" : false, "suffix" : "" }, { "dropping-particle" : "", "family" : "Vaughan", "given" : "T. Brooks", "non-dropping-particle" : "", "parse-names" : false, "suffix" : "" }, { "dropping-particle" : "", "family" : "Weiss", "given" : "Roy", "non-dropping-particle" : "", "parse-names" : false, "suffix" : "" } ], "container-title" : "The Journal of Clinical Endocrinology &amp; Metabolism", "id" : "ITEM-2", "issue" : "6", "issued" : { "date-parts" : [ [ "2012" ] ] }, "page" : "2039-2049", "title" : "Mifepristone, a Glucocorticoid Receptor Antagonist, Produces Clinical and Metabolic Benefits in Patients with Cushing's Syndrome", "type" : "article-journal", "volume" : "97" }, "uris" : [ "http://www.mendeley.com/documents/?uuid=7b0cdc47-68f2-422e-b925-ddcdbda4b2af" ] } ], "mendeley" : { "formattedCitation" : "(2,3)", "plainTextFormattedCitation" : "(2,3)", "previouslyFormattedCitation" : "(2,3)" }, "properties" : {  }, "schema" : "https://github.com/citation-style-language/schema/raw/master/csl-citation.json" }</w:instrText>
      </w:r>
      <w:r w:rsidR="00DA1055">
        <w:rPr>
          <w:rFonts w:ascii="Arial" w:eastAsia="Times New Roman" w:hAnsi="Arial" w:cs="Arial"/>
          <w:b/>
          <w:color w:val="FF0000"/>
          <w:sz w:val="19"/>
          <w:szCs w:val="19"/>
          <w:shd w:val="clear" w:color="auto" w:fill="FFFFFF"/>
        </w:rPr>
        <w:fldChar w:fldCharType="separate"/>
      </w:r>
      <w:r w:rsidR="00DA1055" w:rsidRPr="00DA1055">
        <w:rPr>
          <w:rFonts w:ascii="Arial" w:eastAsia="Times New Roman" w:hAnsi="Arial" w:cs="Arial"/>
          <w:noProof/>
          <w:color w:val="FF0000"/>
          <w:sz w:val="19"/>
          <w:szCs w:val="19"/>
          <w:shd w:val="clear" w:color="auto" w:fill="FFFFFF"/>
        </w:rPr>
        <w:t>(2,3)</w:t>
      </w:r>
      <w:r w:rsidR="00DA1055">
        <w:rPr>
          <w:rFonts w:ascii="Arial" w:eastAsia="Times New Roman" w:hAnsi="Arial" w:cs="Arial"/>
          <w:b/>
          <w:color w:val="FF0000"/>
          <w:sz w:val="19"/>
          <w:szCs w:val="19"/>
          <w:shd w:val="clear" w:color="auto" w:fill="FFFFFF"/>
        </w:rPr>
        <w:fldChar w:fldCharType="end"/>
      </w:r>
      <w:r w:rsidR="00956E69">
        <w:rPr>
          <w:rFonts w:ascii="Arial" w:eastAsia="Times New Roman" w:hAnsi="Arial" w:cs="Arial"/>
          <w:b/>
          <w:color w:val="FF0000"/>
          <w:sz w:val="19"/>
          <w:szCs w:val="19"/>
          <w:shd w:val="clear" w:color="auto" w:fill="FFFFFF"/>
        </w:rPr>
        <w:t>, corresponding to approximately 5 mg/day in an averaged sized human.</w:t>
      </w:r>
      <w:r w:rsidR="00DA1055">
        <w:rPr>
          <w:rFonts w:ascii="Arial" w:eastAsia="Times New Roman" w:hAnsi="Arial" w:cs="Arial"/>
          <w:b/>
          <w:color w:val="FF0000"/>
          <w:sz w:val="19"/>
          <w:szCs w:val="19"/>
          <w:shd w:val="clear" w:color="auto" w:fill="FFFFFF"/>
        </w:rPr>
        <w:t xml:space="preserve"> </w:t>
      </w:r>
      <w:r w:rsidR="00956E69">
        <w:rPr>
          <w:rFonts w:ascii="Arial" w:eastAsia="Times New Roman" w:hAnsi="Arial" w:cs="Arial"/>
          <w:b/>
          <w:color w:val="FF0000"/>
          <w:sz w:val="19"/>
          <w:szCs w:val="19"/>
          <w:shd w:val="clear" w:color="auto" w:fill="FFFFFF"/>
        </w:rPr>
        <w:t>C</w:t>
      </w:r>
      <w:r w:rsidR="00BF5714">
        <w:rPr>
          <w:rFonts w:ascii="Arial" w:eastAsia="Times New Roman" w:hAnsi="Arial" w:cs="Arial"/>
          <w:b/>
          <w:color w:val="FF0000"/>
          <w:sz w:val="19"/>
          <w:szCs w:val="19"/>
          <w:shd w:val="clear" w:color="auto" w:fill="FFFFFF"/>
        </w:rPr>
        <w:t xml:space="preserve">irculating concentrations </w:t>
      </w:r>
      <w:r w:rsidR="00956E69">
        <w:rPr>
          <w:rFonts w:ascii="Arial" w:eastAsia="Times New Roman" w:hAnsi="Arial" w:cs="Arial"/>
          <w:b/>
          <w:color w:val="FF0000"/>
          <w:sz w:val="19"/>
          <w:szCs w:val="19"/>
          <w:shd w:val="clear" w:color="auto" w:fill="FFFFFF"/>
        </w:rPr>
        <w:t xml:space="preserve">of dexamethasone </w:t>
      </w:r>
      <w:r w:rsidR="00BF5714">
        <w:rPr>
          <w:rFonts w:ascii="Arial" w:eastAsia="Times New Roman" w:hAnsi="Arial" w:cs="Arial"/>
          <w:b/>
          <w:color w:val="FF0000"/>
          <w:sz w:val="19"/>
          <w:szCs w:val="19"/>
          <w:shd w:val="clear" w:color="auto" w:fill="FFFFFF"/>
        </w:rPr>
        <w:t xml:space="preserve">were </w:t>
      </w:r>
      <w:r w:rsidR="0015217E">
        <w:rPr>
          <w:rFonts w:ascii="Arial" w:eastAsia="Times New Roman" w:hAnsi="Arial" w:cs="Arial"/>
          <w:b/>
          <w:color w:val="FF0000"/>
          <w:sz w:val="19"/>
          <w:szCs w:val="19"/>
          <w:shd w:val="clear" w:color="auto" w:fill="FFFFFF"/>
        </w:rPr>
        <w:t xml:space="preserve">similar to those observed in Cushing’s </w:t>
      </w:r>
      <w:ins w:id="56" w:author="Microsoft Office User" w:date="2018-03-28T15:19:00Z">
        <w:r w:rsidR="00DF7718">
          <w:rPr>
            <w:rFonts w:ascii="Arial" w:eastAsia="Times New Roman" w:hAnsi="Arial" w:cs="Arial"/>
            <w:b/>
            <w:color w:val="FF0000"/>
            <w:sz w:val="19"/>
            <w:szCs w:val="19"/>
            <w:shd w:val="clear" w:color="auto" w:fill="FFFFFF"/>
          </w:rPr>
          <w:t>s</w:t>
        </w:r>
      </w:ins>
      <w:del w:id="57" w:author="Microsoft Office User" w:date="2018-03-28T15:19:00Z">
        <w:r w:rsidR="0015217E" w:rsidDel="00DF7718">
          <w:rPr>
            <w:rFonts w:ascii="Arial" w:eastAsia="Times New Roman" w:hAnsi="Arial" w:cs="Arial"/>
            <w:b/>
            <w:color w:val="FF0000"/>
            <w:sz w:val="19"/>
            <w:szCs w:val="19"/>
            <w:shd w:val="clear" w:color="auto" w:fill="FFFFFF"/>
          </w:rPr>
          <w:delText>S</w:delText>
        </w:r>
      </w:del>
      <w:r w:rsidR="0015217E">
        <w:rPr>
          <w:rFonts w:ascii="Arial" w:eastAsia="Times New Roman" w:hAnsi="Arial" w:cs="Arial"/>
          <w:b/>
          <w:color w:val="FF0000"/>
          <w:sz w:val="19"/>
          <w:szCs w:val="19"/>
          <w:shd w:val="clear" w:color="auto" w:fill="FFFFFF"/>
        </w:rPr>
        <w:t xml:space="preserve">yndrome patients </w:t>
      </w:r>
      <w:r w:rsidR="0015217E">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"10.1210/jc.2005-2143", "ISSN" : "0021972X", "PMID" : "16670165", "abstract" : "CONTEXT: The low-dose dexamethasone suppression test (LDDST) is widely used in confirming a diagnosis of Cushing's syndrome. CRH administration at the end of an LDDST has been reported to improve the diagnostic accuracy of this test. OBJECTIVE: Our objective was to assess whether CRH administration after a standard LDDST (LDDST-CRH test) improves diagnostic accuracy in Cushing's syndrome. DESIGN, SETTING, AND PARTICIPANTS: Thirty-six individuals with a clinical suspicion of Cushing's syndrome each completed a standard LDDST and an LDDST-CRH test at Hammersmith Hospitals NHS Trust, London. The LDDST involved administration of 0.5 mg oral dexamethasone given 6-hourly for 48 h. Serum cortisol was measured 6 h after the last dose of dexamethasone, with a value of 50 nmol/liter or below excluding Cushing's syndrome. Immediately after this, the LDDST-CRH test commenced with administration of a ninth dose of 0.5 mg dexamethasone. Exactly 2 h later, 100 mug human-sequence CRH was administered. Serum cortisol was measured 15 min after the CRH injection, with a value of less than 38 nmol/liter also excluding Cushing's syndrome. MAIN OUTCOME MEASURE: Diagnosis or exclusion of Cushing's syndrome was the main outcome measure. RESULTS: Twelve subjects were diagnosed with Cushing's syndrome (eight Cushing's disease and four primary adrenal). The sensitivity of the LDDST in diagnosing Cushing's syndrome was 100%, with a specificity of 88%. In contrast, although the sensitivity of the LDDST-CRH test was also 100%, specificity was reduced at 67%. These results give a positive predictive value of 80% for the LDDST and 60% for the LDDST-CRH test. CONCLUSION: This small study suggests that the addition of CRH to the LDDST does not improve the diagnostic accuracy of the standard LDDST in Cushing's syndrome.", "author" : [ { "dropping-particle" : "", "family" : "Martin", "given" : "N. M.", "non-dropping-particle" : "", "parse-names" : false, "suffix" : "" }, { "dropping-particle" : "", "family" : "Dhillo", "given" : "W. S.", "non-dropping-particle" : "", "parse-names" : false, "suffix" : "" }, { "dropping-particle" : "", "family" : "Banerjee", "given" : "A.", "non-dropping-particle" : "", "parse-names" : false, "suffix" : "" }, { "dropping-particle" : "", "family" : "Abdulali", "given" : "A.", "non-dropping-particle" : "", "parse-names" : false, "suffix" : "" }, { "dropping-particle" : "", "family" : "Jayasena", "given" : "C. N.", "non-dropping-particle" : "", "parse-names" : false, "suffix" : "" }, { "dropping-particle" : "", "family" : "Donaldson", "given" : "M.", "non-dropping-particle" : "", "parse-names" : false, "suffix" : "" }, { "dropping-particle" : "", "family" : "Todd", "given" : "J. F.", "non-dropping-particle" : "", "parse-names" : false, "suffix" : "" }, { "dropping-particle" : "", "family" : "Meeran", "given" : "K.", "non-dropping-particle" : "", "parse-names" : false, "suffix" : "" } ], "container-title" : "Journal of Clinical Endocrinology and Metabolism", "id" : "ITEM-1", "issue" : "7", "issued" : { "date-parts" : [ [ "2006" ] ] }, "page" : "2582-2586", "title" : "Comparison of the dexamethasone-suppressed corticotropin-releasing hormone test and low-dose dexamethasone suppression test in the diagnosis of cushing's syndrome", "type" : "article-journal", "volume" : "91" }, "uris" : [ "http://www.mendeley.com/documents/?uuid=48681bc9-4d35-4893-9b02-3f3c0aac7b04" ] }, { "id" : "ITEM-2", "itemData" : { "DOI" : "10.1210/jcem.83.4.4733", "ISSN" : "0021-972X", "PMID" : "9543134", "author" : [ { "dropping-particle" : "", "family" : "Papanicolaou", "given" : "Dimitris A", "non-dropping-particle" : "", "parse-names" : false, "suffix" : "" }, { "dropping-particle" : "", "family" : "Yanovski", "given" : "Jack A", "non-dropping-particle" : "", "parse-names" : false, "suffix" : "" }, { "dropping-particle" : "", "family" : "Cutler", "given" : "Gordon B", "non-dropping-particle" : "", "parse-names" : false, "suffix" : "" }, { "dropping-particle" : "", "family" : "Chrousos", "given" : "George P", "non-dropping-particle" : "", "parse-names" : false, "suffix" : "" }, { "dropping-particle" : "", "family" : "Nieman", "given" : "Lynnette K", "non-dropping-particle" : "", "parse-names" : false, "suffix" : "" } ], "container-title" : "Endocrinology And Metabolism", "id" : "ITEM-2", "issue" : "4", "issued" : { "date-parts" : [ [ "2009" ] ] }, "page" : "1163-1167", "title" : "Distinguishes Cushing \u2019 s Syndrome from Pseudo-Cushing", "type" : "article-journal", "volume" : "83" }, "uris" : [ "http://www.mendeley.com/documents/?uuid=9e444657-02d1-4ec2-be7d-239a6e5dc9f4" ] } ], "mendeley" : { "formattedCitation" : "(5,6)", "plainTextFormattedCitation" : "(5,6)", "previouslyFormattedCitation" : "(5,6)" }, "properties" : {  }, "schema" : "https://github.com/citation-style-language/schema/raw/master/csl-citation.json" }</w:instrText>
      </w:r>
      <w:r w:rsidR="0015217E">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(5,6)</w:t>
      </w:r>
      <w:r w:rsidR="0015217E">
        <w:rPr>
          <w:rFonts w:ascii="Arial" w:eastAsia="Times New Roman" w:hAnsi="Arial" w:cs="Arial"/>
          <w:b/>
          <w:color w:val="FF0000"/>
          <w:sz w:val="19"/>
          <w:szCs w:val="19"/>
          <w:shd w:val="clear" w:color="auto" w:fill="FFFFFF"/>
        </w:rPr>
        <w:fldChar w:fldCharType="end"/>
      </w:r>
      <w:r w:rsidR="0015217E">
        <w:rPr>
          <w:rFonts w:ascii="Arial" w:eastAsia="Times New Roman" w:hAnsi="Arial" w:cs="Arial"/>
          <w:b/>
          <w:color w:val="FF0000"/>
          <w:sz w:val="19"/>
          <w:szCs w:val="19"/>
          <w:shd w:val="clear" w:color="auto" w:fill="FFFFFF"/>
        </w:rPr>
        <w:t xml:space="preserve"> even after accounting for dexamethasone’s high</w:t>
      </w:r>
      <w:r w:rsidR="00956E69">
        <w:rPr>
          <w:rFonts w:ascii="Arial" w:eastAsia="Times New Roman" w:hAnsi="Arial" w:cs="Arial"/>
          <w:b/>
          <w:color w:val="FF0000"/>
          <w:sz w:val="19"/>
          <w:szCs w:val="19"/>
          <w:shd w:val="clear" w:color="auto" w:fill="FFFFFF"/>
        </w:rPr>
        <w:t>er</w:t>
      </w:r>
      <w:r w:rsidR="0015217E">
        <w:rPr>
          <w:rFonts w:ascii="Arial" w:eastAsia="Times New Roman" w:hAnsi="Arial" w:cs="Arial"/>
          <w:b/>
          <w:color w:val="FF0000"/>
          <w:sz w:val="19"/>
          <w:szCs w:val="19"/>
          <w:shd w:val="clear" w:color="auto" w:fill="FFFFFF"/>
        </w:rPr>
        <w:t xml:space="preserve"> potency. </w:t>
      </w:r>
    </w:p>
    <w:p w14:paraId="45C4669B" w14:textId="77777777" w:rsidR="00F8420F" w:rsidRDefault="00F8420F" w:rsidP="00DD20C6">
      <w:pPr>
        <w:rPr>
          <w:rFonts w:ascii="Arial" w:eastAsia="Times New Roman" w:hAnsi="Arial" w:cs="Arial"/>
          <w:color w:val="FF0000"/>
          <w:sz w:val="19"/>
          <w:szCs w:val="19"/>
          <w:shd w:val="clear" w:color="auto" w:fill="FFFFFF"/>
        </w:rPr>
      </w:pPr>
    </w:p>
    <w:p w14:paraId="3627F3DD" w14:textId="324C4590"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rPr>
        <w:lastRenderedPageBreak/>
        <w:br/>
      </w:r>
      <w:r w:rsidRPr="00DD20C6">
        <w:rPr>
          <w:rFonts w:ascii="Arial" w:eastAsia="Times New Roman" w:hAnsi="Arial" w:cs="Arial"/>
          <w:color w:val="222222"/>
          <w:sz w:val="19"/>
          <w:szCs w:val="19"/>
          <w:shd w:val="clear" w:color="auto" w:fill="FFFFFF"/>
        </w:rPr>
        <w:t>2) What is the novelty of this study?</w:t>
      </w:r>
    </w:p>
    <w:p w14:paraId="1D9EA8B5" w14:textId="77777777" w:rsidR="008B31DB" w:rsidRDefault="008B31DB" w:rsidP="00DD20C6">
      <w:pPr>
        <w:rPr>
          <w:rFonts w:ascii="Arial" w:eastAsia="Times New Roman" w:hAnsi="Arial" w:cs="Arial"/>
          <w:color w:val="222222"/>
          <w:sz w:val="19"/>
          <w:szCs w:val="19"/>
          <w:shd w:val="clear" w:color="auto" w:fill="FFFFFF"/>
        </w:rPr>
      </w:pPr>
    </w:p>
    <w:p w14:paraId="4D253A5B" w14:textId="2C5E4F74" w:rsidR="008B31DB" w:rsidRDefault="00790FFF"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T</w:t>
      </w:r>
      <w:r w:rsidR="00787C40">
        <w:rPr>
          <w:rFonts w:ascii="Arial" w:eastAsia="Times New Roman" w:hAnsi="Arial" w:cs="Arial"/>
          <w:color w:val="FF0000"/>
          <w:sz w:val="19"/>
          <w:szCs w:val="19"/>
          <w:shd w:val="clear" w:color="auto" w:fill="FFFFFF"/>
        </w:rPr>
        <w:t xml:space="preserve">o our knowledge this is the first paper to investigate chronically elevated glucocorticoids in the context of </w:t>
      </w:r>
      <w:r w:rsidR="005847DE">
        <w:rPr>
          <w:rFonts w:ascii="Arial" w:eastAsia="Times New Roman" w:hAnsi="Arial" w:cs="Arial"/>
          <w:color w:val="FF0000"/>
          <w:sz w:val="19"/>
          <w:szCs w:val="19"/>
          <w:shd w:val="clear" w:color="auto" w:fill="FFFFFF"/>
        </w:rPr>
        <w:t xml:space="preserve">pre-existing </w:t>
      </w:r>
      <w:r w:rsidR="00787C40">
        <w:rPr>
          <w:rFonts w:ascii="Arial" w:eastAsia="Times New Roman" w:hAnsi="Arial" w:cs="Arial"/>
          <w:color w:val="FF0000"/>
          <w:sz w:val="19"/>
          <w:szCs w:val="19"/>
          <w:shd w:val="clear" w:color="auto" w:fill="FFFFFF"/>
        </w:rPr>
        <w:t>obesity an</w:t>
      </w:r>
      <w:r w:rsidR="00FC1E39">
        <w:rPr>
          <w:rFonts w:ascii="Arial" w:eastAsia="Times New Roman" w:hAnsi="Arial" w:cs="Arial"/>
          <w:color w:val="FF0000"/>
          <w:sz w:val="19"/>
          <w:szCs w:val="19"/>
          <w:shd w:val="clear" w:color="auto" w:fill="FFFFFF"/>
        </w:rPr>
        <w:t>d compare to the lean phenotype</w:t>
      </w:r>
      <w:r w:rsidR="00787C40">
        <w:rPr>
          <w:rFonts w:ascii="Arial" w:eastAsia="Times New Roman" w:hAnsi="Arial" w:cs="Arial"/>
          <w:color w:val="FF0000"/>
          <w:sz w:val="19"/>
          <w:szCs w:val="19"/>
          <w:shd w:val="clear" w:color="auto" w:fill="FFFFFF"/>
        </w:rPr>
        <w:t xml:space="preserve">. </w:t>
      </w:r>
      <w:r w:rsidR="00240721">
        <w:rPr>
          <w:rFonts w:ascii="Arial" w:eastAsia="Times New Roman" w:hAnsi="Arial" w:cs="Arial"/>
          <w:color w:val="FF0000"/>
          <w:sz w:val="19"/>
          <w:szCs w:val="19"/>
          <w:shd w:val="clear" w:color="auto" w:fill="FFFFFF"/>
        </w:rPr>
        <w:t xml:space="preserve">We show that obesity results in a more dramatic phenotype, including increased insulin resistance and lipolysis, as well as metabolic disturbances not noticed in lean mice given dexamethasone, such as excess hepatic lipid accumulation and pronounced fasting hyperglycemia. </w:t>
      </w:r>
      <w:r w:rsidR="00D10AB5">
        <w:rPr>
          <w:rFonts w:ascii="Arial" w:eastAsia="Times New Roman" w:hAnsi="Arial" w:cs="Arial"/>
          <w:color w:val="FF0000"/>
          <w:sz w:val="19"/>
          <w:szCs w:val="19"/>
          <w:shd w:val="clear" w:color="auto" w:fill="FFFFFF"/>
        </w:rPr>
        <w:t>Additionally, we</w:t>
      </w:r>
      <w:r w:rsidR="00787C40">
        <w:rPr>
          <w:rFonts w:ascii="Arial" w:eastAsia="Times New Roman" w:hAnsi="Arial" w:cs="Arial"/>
          <w:color w:val="FF0000"/>
          <w:sz w:val="19"/>
          <w:szCs w:val="19"/>
          <w:shd w:val="clear" w:color="auto" w:fill="FFFFFF"/>
        </w:rPr>
        <w:t xml:space="preserve"> provide</w:t>
      </w:r>
      <w:r w:rsidR="005847DE">
        <w:rPr>
          <w:rFonts w:ascii="Arial" w:eastAsia="Times New Roman" w:hAnsi="Arial" w:cs="Arial"/>
          <w:color w:val="FF0000"/>
          <w:sz w:val="19"/>
          <w:szCs w:val="19"/>
          <w:shd w:val="clear" w:color="auto" w:fill="FFFFFF"/>
        </w:rPr>
        <w:t xml:space="preserve"> glucose</w:t>
      </w:r>
      <w:r w:rsidR="00787C40">
        <w:rPr>
          <w:rFonts w:ascii="Arial" w:eastAsia="Times New Roman" w:hAnsi="Arial" w:cs="Arial"/>
          <w:color w:val="FF0000"/>
          <w:sz w:val="19"/>
          <w:szCs w:val="19"/>
          <w:shd w:val="clear" w:color="auto" w:fill="FFFFFF"/>
        </w:rPr>
        <w:t xml:space="preserve"> clamp data that illustrate the </w:t>
      </w:r>
      <w:r w:rsidR="00826316">
        <w:rPr>
          <w:rFonts w:ascii="Arial" w:eastAsia="Times New Roman" w:hAnsi="Arial" w:cs="Arial"/>
          <w:color w:val="FF0000"/>
          <w:sz w:val="19"/>
          <w:szCs w:val="19"/>
          <w:shd w:val="clear" w:color="auto" w:fill="FFFFFF"/>
        </w:rPr>
        <w:t>main attributing factor to</w:t>
      </w:r>
      <w:r w:rsidR="00787C40">
        <w:rPr>
          <w:rFonts w:ascii="Arial" w:eastAsia="Times New Roman" w:hAnsi="Arial" w:cs="Arial"/>
          <w:color w:val="FF0000"/>
          <w:sz w:val="19"/>
          <w:szCs w:val="19"/>
          <w:shd w:val="clear" w:color="auto" w:fill="FFFFFF"/>
        </w:rPr>
        <w:t xml:space="preserve"> the hyperglycemia and insulin resistance </w:t>
      </w:r>
      <w:r w:rsidR="00826316">
        <w:rPr>
          <w:rFonts w:ascii="Arial" w:eastAsia="Times New Roman" w:hAnsi="Arial" w:cs="Arial"/>
          <w:color w:val="FF0000"/>
          <w:sz w:val="19"/>
          <w:szCs w:val="19"/>
          <w:shd w:val="clear" w:color="auto" w:fill="FFFFFF"/>
        </w:rPr>
        <w:t>in obese, dexamethasone-treated mice</w:t>
      </w:r>
      <w:r w:rsidR="005847DE">
        <w:rPr>
          <w:rFonts w:ascii="Arial" w:eastAsia="Times New Roman" w:hAnsi="Arial" w:cs="Arial"/>
          <w:color w:val="FF0000"/>
          <w:sz w:val="19"/>
          <w:szCs w:val="19"/>
          <w:shd w:val="clear" w:color="auto" w:fill="FFFFFF"/>
        </w:rPr>
        <w:t xml:space="preserve"> is hepatic glucose production</w:t>
      </w:r>
      <w:r w:rsidR="00826316">
        <w:rPr>
          <w:rFonts w:ascii="Arial" w:eastAsia="Times New Roman" w:hAnsi="Arial" w:cs="Arial"/>
          <w:color w:val="FF0000"/>
          <w:sz w:val="19"/>
          <w:szCs w:val="19"/>
          <w:shd w:val="clear" w:color="auto" w:fill="FFFFFF"/>
        </w:rPr>
        <w:t>.</w:t>
      </w:r>
      <w:r w:rsidR="00D10AB5">
        <w:rPr>
          <w:rFonts w:ascii="Arial" w:eastAsia="Times New Roman" w:hAnsi="Arial" w:cs="Arial"/>
          <w:color w:val="FF0000"/>
          <w:sz w:val="19"/>
          <w:szCs w:val="19"/>
          <w:shd w:val="clear" w:color="auto" w:fill="FFFFFF"/>
        </w:rPr>
        <w:t xml:space="preserve"> </w:t>
      </w:r>
      <w:r w:rsidR="00D22E27">
        <w:rPr>
          <w:rFonts w:ascii="Arial" w:eastAsia="Times New Roman" w:hAnsi="Arial" w:cs="Arial"/>
          <w:color w:val="FF0000"/>
          <w:sz w:val="19"/>
          <w:szCs w:val="19"/>
          <w:shd w:val="clear" w:color="auto" w:fill="FFFFFF"/>
        </w:rPr>
        <w:t>We</w:t>
      </w:r>
      <w:r w:rsidR="00D10AB5">
        <w:rPr>
          <w:rFonts w:ascii="Arial" w:eastAsia="Times New Roman" w:hAnsi="Arial" w:cs="Arial"/>
          <w:color w:val="FF0000"/>
          <w:sz w:val="19"/>
          <w:szCs w:val="19"/>
          <w:shd w:val="clear" w:color="auto" w:fill="FFFFFF"/>
        </w:rPr>
        <w:t xml:space="preserve"> show that lipolysis </w:t>
      </w:r>
      <w:del w:id="58" w:author="Microsoft Office User" w:date="2018-03-28T15:20:00Z">
        <w:r w:rsidR="00D10AB5" w:rsidDel="002F1C12">
          <w:rPr>
            <w:rFonts w:ascii="Arial" w:eastAsia="Times New Roman" w:hAnsi="Arial" w:cs="Arial"/>
            <w:color w:val="FF0000"/>
            <w:sz w:val="19"/>
            <w:szCs w:val="19"/>
            <w:shd w:val="clear" w:color="auto" w:fill="FFFFFF"/>
          </w:rPr>
          <w:delText>is highly correlated</w:delText>
        </w:r>
      </w:del>
      <w:ins w:id="59" w:author="Microsoft Office User" w:date="2018-03-28T15:20:00Z">
        <w:r w:rsidR="002F1C12">
          <w:rPr>
            <w:rFonts w:ascii="Arial" w:eastAsia="Times New Roman" w:hAnsi="Arial" w:cs="Arial"/>
            <w:color w:val="FF0000"/>
            <w:sz w:val="19"/>
            <w:szCs w:val="19"/>
            <w:shd w:val="clear" w:color="auto" w:fill="FFFFFF"/>
          </w:rPr>
          <w:t>corresponds to</w:t>
        </w:r>
      </w:ins>
      <w:r w:rsidR="00D10AB5">
        <w:rPr>
          <w:rFonts w:ascii="Arial" w:eastAsia="Times New Roman" w:hAnsi="Arial" w:cs="Arial"/>
          <w:color w:val="FF0000"/>
          <w:sz w:val="19"/>
          <w:szCs w:val="19"/>
          <w:shd w:val="clear" w:color="auto" w:fill="FFFFFF"/>
        </w:rPr>
        <w:t xml:space="preserve"> </w:t>
      </w:r>
      <w:del w:id="60" w:author="Microsoft Office User" w:date="2018-03-28T15:20:00Z">
        <w:r w:rsidR="00D10AB5" w:rsidDel="002F1C12">
          <w:rPr>
            <w:rFonts w:ascii="Arial" w:eastAsia="Times New Roman" w:hAnsi="Arial" w:cs="Arial"/>
            <w:color w:val="FF0000"/>
            <w:sz w:val="19"/>
            <w:szCs w:val="19"/>
            <w:shd w:val="clear" w:color="auto" w:fill="FFFFFF"/>
          </w:rPr>
          <w:delText xml:space="preserve">with </w:delText>
        </w:r>
      </w:del>
      <w:r w:rsidR="00D10AB5">
        <w:rPr>
          <w:rFonts w:ascii="Arial" w:eastAsia="Times New Roman" w:hAnsi="Arial" w:cs="Arial"/>
          <w:color w:val="FF0000"/>
          <w:sz w:val="19"/>
          <w:szCs w:val="19"/>
          <w:shd w:val="clear" w:color="auto" w:fill="FFFFFF"/>
        </w:rPr>
        <w:t xml:space="preserve">the </w:t>
      </w:r>
      <w:r w:rsidR="004E667A">
        <w:rPr>
          <w:rFonts w:ascii="Arial" w:eastAsia="Times New Roman" w:hAnsi="Arial" w:cs="Arial"/>
          <w:color w:val="FF0000"/>
          <w:sz w:val="19"/>
          <w:szCs w:val="19"/>
          <w:shd w:val="clear" w:color="auto" w:fill="FFFFFF"/>
        </w:rPr>
        <w:t xml:space="preserve">increased </w:t>
      </w:r>
      <w:r w:rsidR="00D10AB5">
        <w:rPr>
          <w:rFonts w:ascii="Arial" w:eastAsia="Times New Roman" w:hAnsi="Arial" w:cs="Arial"/>
          <w:color w:val="FF0000"/>
          <w:sz w:val="19"/>
          <w:szCs w:val="19"/>
          <w:shd w:val="clear" w:color="auto" w:fill="FFFFFF"/>
        </w:rPr>
        <w:t xml:space="preserve">metabolic perturbations both at the physiological </w:t>
      </w:r>
      <w:del w:id="61" w:author="Microsoft Office User" w:date="2018-03-28T15:20:00Z">
        <w:r w:rsidR="00D10AB5" w:rsidDel="004829E8">
          <w:rPr>
            <w:rFonts w:ascii="Arial" w:eastAsia="Times New Roman" w:hAnsi="Arial" w:cs="Arial"/>
            <w:color w:val="FF0000"/>
            <w:sz w:val="19"/>
            <w:szCs w:val="19"/>
            <w:shd w:val="clear" w:color="auto" w:fill="FFFFFF"/>
          </w:rPr>
          <w:delText xml:space="preserve">(i.e. enhanced glycerol release) </w:delText>
        </w:r>
      </w:del>
      <w:r w:rsidR="00D10AB5">
        <w:rPr>
          <w:rFonts w:ascii="Arial" w:eastAsia="Times New Roman" w:hAnsi="Arial" w:cs="Arial"/>
          <w:color w:val="FF0000"/>
          <w:sz w:val="19"/>
          <w:szCs w:val="19"/>
          <w:shd w:val="clear" w:color="auto" w:fill="FFFFFF"/>
        </w:rPr>
        <w:t>and molecular level (elevated ATGL transcripts and protein expression)</w:t>
      </w:r>
      <w:r w:rsidR="004E667A">
        <w:rPr>
          <w:rFonts w:ascii="Arial" w:eastAsia="Times New Roman" w:hAnsi="Arial" w:cs="Arial"/>
          <w:color w:val="FF0000"/>
          <w:sz w:val="19"/>
          <w:szCs w:val="19"/>
          <w:shd w:val="clear" w:color="auto" w:fill="FFFFFF"/>
        </w:rPr>
        <w:t>; more</w:t>
      </w:r>
      <w:r w:rsidR="00C93F90">
        <w:rPr>
          <w:rFonts w:ascii="Arial" w:eastAsia="Times New Roman" w:hAnsi="Arial" w:cs="Arial"/>
          <w:color w:val="FF0000"/>
          <w:sz w:val="19"/>
          <w:szCs w:val="19"/>
          <w:shd w:val="clear" w:color="auto" w:fill="FFFFFF"/>
        </w:rPr>
        <w:t xml:space="preserve">over, </w:t>
      </w:r>
      <w:r w:rsidR="004E667A">
        <w:rPr>
          <w:rFonts w:ascii="Arial" w:eastAsia="Times New Roman" w:hAnsi="Arial" w:cs="Arial"/>
          <w:color w:val="FF0000"/>
          <w:sz w:val="19"/>
          <w:szCs w:val="19"/>
          <w:shd w:val="clear" w:color="auto" w:fill="FFFFFF"/>
        </w:rPr>
        <w:t>obese dexamethasone-treated mice have reduced suppression of lipolysis in the presence of insulin when compared to obese controls</w:t>
      </w:r>
      <w:r w:rsidR="00D10AB5">
        <w:rPr>
          <w:rFonts w:ascii="Arial" w:eastAsia="Times New Roman" w:hAnsi="Arial" w:cs="Arial"/>
          <w:color w:val="FF0000"/>
          <w:sz w:val="19"/>
          <w:szCs w:val="19"/>
          <w:shd w:val="clear" w:color="auto" w:fill="FFFFFF"/>
        </w:rPr>
        <w:t>.</w:t>
      </w:r>
      <w:r w:rsidR="005847DE">
        <w:rPr>
          <w:rFonts w:ascii="Arial" w:eastAsia="Times New Roman" w:hAnsi="Arial" w:cs="Arial"/>
          <w:color w:val="FF0000"/>
          <w:sz w:val="19"/>
          <w:szCs w:val="19"/>
          <w:shd w:val="clear" w:color="auto" w:fill="FFFFFF"/>
        </w:rPr>
        <w:t xml:space="preserve">  While these data agree with some published studies, we believe that these are valuable data to the research community. </w:t>
      </w:r>
      <w:r w:rsidR="00D22E27">
        <w:rPr>
          <w:rFonts w:ascii="Arial" w:eastAsia="Times New Roman" w:hAnsi="Arial" w:cs="Arial"/>
          <w:color w:val="FF0000"/>
          <w:sz w:val="19"/>
          <w:szCs w:val="19"/>
          <w:shd w:val="clear" w:color="auto" w:fill="FFFFFF"/>
        </w:rPr>
        <w:t xml:space="preserve">To expand on our molecular data, we </w:t>
      </w:r>
      <w:r w:rsidR="005847DE">
        <w:rPr>
          <w:rFonts w:ascii="Arial" w:eastAsia="Times New Roman" w:hAnsi="Arial" w:cs="Arial"/>
          <w:color w:val="FF0000"/>
          <w:sz w:val="19"/>
          <w:szCs w:val="19"/>
          <w:shd w:val="clear" w:color="auto" w:fill="FFFFFF"/>
        </w:rPr>
        <w:t>have also added new data in this revision addressing the role of HSL phosphorylation in obese, dexamethasone treated animals.  As can be seen in the new Supplementary Figure 2, HSL phosphorylation on PKA sites is attenuated</w:t>
      </w:r>
      <w:r w:rsidR="00735916">
        <w:rPr>
          <w:rFonts w:ascii="Arial" w:eastAsia="Times New Roman" w:hAnsi="Arial" w:cs="Arial"/>
          <w:color w:val="FF0000"/>
          <w:sz w:val="19"/>
          <w:szCs w:val="19"/>
          <w:shd w:val="clear" w:color="auto" w:fill="FFFFFF"/>
        </w:rPr>
        <w:t xml:space="preserve"> in obese animals</w:t>
      </w:r>
      <w:r w:rsidR="005847DE">
        <w:rPr>
          <w:rFonts w:ascii="Arial" w:eastAsia="Times New Roman" w:hAnsi="Arial" w:cs="Arial"/>
          <w:color w:val="FF0000"/>
          <w:sz w:val="19"/>
          <w:szCs w:val="19"/>
          <w:shd w:val="clear" w:color="auto" w:fill="FFFFFF"/>
        </w:rPr>
        <w:t>.  This is described in the revised results section:</w:t>
      </w:r>
    </w:p>
    <w:p w14:paraId="67E5956D" w14:textId="77777777" w:rsidR="005847DE" w:rsidRDefault="005847DE" w:rsidP="008B31DB">
      <w:pPr>
        <w:rPr>
          <w:rFonts w:ascii="Arial" w:eastAsia="Times New Roman" w:hAnsi="Arial" w:cs="Arial"/>
          <w:color w:val="FF0000"/>
          <w:sz w:val="19"/>
          <w:szCs w:val="19"/>
          <w:shd w:val="clear" w:color="auto" w:fill="FFFFFF"/>
        </w:rPr>
      </w:pPr>
    </w:p>
    <w:p w14:paraId="76FBE37B" w14:textId="1B79F3FB" w:rsidR="007F626B" w:rsidRPr="00750B5E" w:rsidRDefault="007F626B"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 xml:space="preserve">There were no significant </w:t>
      </w:r>
      <w:r w:rsidR="00E527E2">
        <w:rPr>
          <w:rFonts w:ascii="Arial" w:eastAsia="Times New Roman" w:hAnsi="Arial" w:cs="Arial"/>
          <w:b/>
          <w:color w:val="FF0000"/>
          <w:sz w:val="19"/>
          <w:szCs w:val="19"/>
          <w:shd w:val="clear" w:color="auto" w:fill="FFFFFF"/>
        </w:rPr>
        <w:t>increases</w:t>
      </w:r>
      <w:r>
        <w:rPr>
          <w:rFonts w:ascii="Arial" w:eastAsia="Times New Roman" w:hAnsi="Arial" w:cs="Arial"/>
          <w:b/>
          <w:color w:val="FF0000"/>
          <w:sz w:val="19"/>
          <w:szCs w:val="19"/>
          <w:shd w:val="clear" w:color="auto" w:fill="FFFFFF"/>
        </w:rPr>
        <w:t xml:space="preserve"> observed in HSL </w:t>
      </w:r>
      <w:del w:id="62" w:author="Microsoft Office User" w:date="2018-03-28T15:21:00Z">
        <w:r w:rsidDel="004829E8">
          <w:rPr>
            <w:rFonts w:ascii="Arial" w:eastAsia="Times New Roman" w:hAnsi="Arial" w:cs="Arial"/>
            <w:b/>
            <w:color w:val="FF0000"/>
            <w:sz w:val="19"/>
            <w:szCs w:val="19"/>
            <w:shd w:val="clear" w:color="auto" w:fill="FFFFFF"/>
          </w:rPr>
          <w:delText xml:space="preserve">expression </w:delText>
        </w:r>
      </w:del>
      <w:ins w:id="63" w:author="Microsoft Office User" w:date="2018-03-28T15:21:00Z">
        <w:r w:rsidR="004829E8">
          <w:rPr>
            <w:rFonts w:ascii="Arial" w:eastAsia="Times New Roman" w:hAnsi="Arial" w:cs="Arial"/>
            <w:b/>
            <w:color w:val="FF0000"/>
            <w:sz w:val="19"/>
            <w:szCs w:val="19"/>
            <w:shd w:val="clear" w:color="auto" w:fill="FFFFFF"/>
          </w:rPr>
          <w:t xml:space="preserve">levels </w:t>
        </w:r>
      </w:ins>
      <w:r>
        <w:rPr>
          <w:rFonts w:ascii="Arial" w:eastAsia="Times New Roman" w:hAnsi="Arial" w:cs="Arial"/>
          <w:b/>
          <w:color w:val="FF0000"/>
          <w:sz w:val="19"/>
          <w:szCs w:val="19"/>
          <w:shd w:val="clear" w:color="auto" w:fill="FFFFFF"/>
        </w:rPr>
        <w:t xml:space="preserve">or </w:t>
      </w:r>
      <w:del w:id="64" w:author="Microsoft Office User" w:date="2018-03-28T15:21:00Z">
        <w:r w:rsidDel="004829E8">
          <w:rPr>
            <w:rFonts w:ascii="Arial" w:eastAsia="Times New Roman" w:hAnsi="Arial" w:cs="Arial"/>
            <w:b/>
            <w:color w:val="FF0000"/>
            <w:sz w:val="19"/>
            <w:szCs w:val="19"/>
            <w:shd w:val="clear" w:color="auto" w:fill="FFFFFF"/>
          </w:rPr>
          <w:delText xml:space="preserve">activation (via </w:delText>
        </w:r>
      </w:del>
      <w:r>
        <w:rPr>
          <w:rFonts w:ascii="Arial" w:eastAsia="Times New Roman" w:hAnsi="Arial" w:cs="Arial"/>
          <w:b/>
          <w:color w:val="FF0000"/>
          <w:sz w:val="19"/>
          <w:szCs w:val="19"/>
          <w:shd w:val="clear" w:color="auto" w:fill="FFFFFF"/>
        </w:rPr>
        <w:t>phosphorylation</w:t>
      </w:r>
      <w:del w:id="65" w:author="Microsoft Office User" w:date="2018-03-28T15:21:00Z">
        <w:r w:rsidDel="004829E8">
          <w:rPr>
            <w:rFonts w:ascii="Arial" w:eastAsia="Times New Roman" w:hAnsi="Arial" w:cs="Arial"/>
            <w:b/>
            <w:color w:val="FF0000"/>
            <w:sz w:val="19"/>
            <w:szCs w:val="19"/>
            <w:shd w:val="clear" w:color="auto" w:fill="FFFFFF"/>
          </w:rPr>
          <w:delText>)</w:delText>
        </w:r>
      </w:del>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that might explain enhanced lipolysis in the obese, dexamethasone treated mice</w:t>
      </w:r>
      <w:r w:rsidR="00C00B9F">
        <w:rPr>
          <w:rFonts w:ascii="Arial" w:eastAsia="Times New Roman" w:hAnsi="Arial" w:cs="Arial"/>
          <w:b/>
          <w:color w:val="FF0000"/>
          <w:sz w:val="19"/>
          <w:szCs w:val="19"/>
          <w:shd w:val="clear" w:color="auto" w:fill="FFFFFF"/>
        </w:rPr>
        <w:t xml:space="preserve"> (Supplementary Figure </w:t>
      </w:r>
      <w:ins w:id="66" w:author="Microsoft Office User" w:date="2018-03-26T20:02:00Z">
        <w:r w:rsidR="0077278E">
          <w:rPr>
            <w:rFonts w:ascii="Arial" w:eastAsia="Times New Roman" w:hAnsi="Arial" w:cs="Arial"/>
            <w:b/>
            <w:color w:val="FF0000"/>
            <w:sz w:val="19"/>
            <w:szCs w:val="19"/>
            <w:shd w:val="clear" w:color="auto" w:fill="FFFFFF"/>
          </w:rPr>
          <w:t>2</w:t>
        </w:r>
      </w:ins>
      <w:r w:rsidR="00EC55C5">
        <w:rPr>
          <w:rFonts w:ascii="Arial" w:eastAsia="Times New Roman" w:hAnsi="Arial" w:cs="Arial"/>
          <w:b/>
          <w:color w:val="FF0000"/>
          <w:sz w:val="19"/>
          <w:szCs w:val="19"/>
          <w:shd w:val="clear" w:color="auto" w:fill="FFFFFF"/>
        </w:rPr>
        <w:t>A-B</w:t>
      </w:r>
      <w:r w:rsidR="00C00B9F">
        <w:rPr>
          <w:rFonts w:ascii="Arial" w:eastAsia="Times New Roman" w:hAnsi="Arial" w:cs="Arial"/>
          <w:b/>
          <w:color w:val="FF0000"/>
          <w:sz w:val="19"/>
          <w:szCs w:val="19"/>
          <w:shd w:val="clear" w:color="auto" w:fill="FFFFFF"/>
        </w:rPr>
        <w:t>)</w:t>
      </w:r>
      <w:r>
        <w:rPr>
          <w:rFonts w:ascii="Arial" w:eastAsia="Times New Roman" w:hAnsi="Arial" w:cs="Arial"/>
          <w:b/>
          <w:color w:val="FF0000"/>
          <w:sz w:val="19"/>
          <w:szCs w:val="19"/>
          <w:shd w:val="clear" w:color="auto" w:fill="FFFFFF"/>
        </w:rPr>
        <w:t xml:space="preserve">. </w:t>
      </w:r>
      <w:r w:rsidR="00E527E2">
        <w:rPr>
          <w:rFonts w:ascii="Arial" w:eastAsia="Times New Roman" w:hAnsi="Arial" w:cs="Arial"/>
          <w:b/>
          <w:color w:val="FF0000"/>
          <w:sz w:val="19"/>
          <w:szCs w:val="19"/>
          <w:shd w:val="clear" w:color="auto" w:fill="FFFFFF"/>
        </w:rPr>
        <w:t>In fact</w:t>
      </w:r>
      <w:r>
        <w:rPr>
          <w:rFonts w:ascii="Arial" w:eastAsia="Times New Roman" w:hAnsi="Arial" w:cs="Arial"/>
          <w:b/>
          <w:color w:val="FF0000"/>
          <w:sz w:val="19"/>
          <w:szCs w:val="19"/>
          <w:shd w:val="clear" w:color="auto" w:fill="FFFFFF"/>
        </w:rPr>
        <w:t xml:space="preserve">, phosphorylation of PKA sites on HSL tended to be lower in obese mice when compared to lean, as has been </w:t>
      </w:r>
      <w:r w:rsidR="00E527E2">
        <w:rPr>
          <w:rFonts w:ascii="Arial" w:eastAsia="Times New Roman" w:hAnsi="Arial" w:cs="Arial"/>
          <w:b/>
          <w:color w:val="FF0000"/>
          <w:sz w:val="19"/>
          <w:szCs w:val="19"/>
          <w:shd w:val="clear" w:color="auto" w:fill="FFFFFF"/>
        </w:rPr>
        <w:t>reported</w:t>
      </w:r>
      <w:r>
        <w:rPr>
          <w:rFonts w:ascii="Arial" w:eastAsia="Times New Roman" w:hAnsi="Arial" w:cs="Arial"/>
          <w:b/>
          <w:color w:val="FF0000"/>
          <w:sz w:val="19"/>
          <w:szCs w:val="19"/>
          <w:shd w:val="clear" w:color="auto" w:fill="FFFFFF"/>
        </w:rPr>
        <w:t xml:space="preserve"> previously </w:t>
      </w:r>
      <w:r>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"(7)", "plainTextFormattedCitation" : "(7)", "previouslyFormattedCitation" : "(7)" }, "properties" : {  }, "schema" : "https://github.com/citation-style-language/schema/raw/master/csl-citation.json" }</w:instrText>
      </w:r>
      <w:r>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(7)</w:t>
      </w:r>
      <w:r>
        <w:rPr>
          <w:rFonts w:ascii="Arial" w:eastAsia="Times New Roman" w:hAnsi="Arial" w:cs="Arial"/>
          <w:b/>
          <w:color w:val="FF0000"/>
          <w:sz w:val="19"/>
          <w:szCs w:val="19"/>
          <w:shd w:val="clear" w:color="auto" w:fill="FFFFFF"/>
        </w:rPr>
        <w:fldChar w:fldCharType="end"/>
      </w:r>
      <w:r>
        <w:rPr>
          <w:rFonts w:ascii="Arial" w:eastAsia="Times New Roman" w:hAnsi="Arial" w:cs="Arial"/>
          <w:b/>
          <w:color w:val="FF0000"/>
          <w:sz w:val="19"/>
          <w:szCs w:val="19"/>
          <w:shd w:val="clear" w:color="auto" w:fill="FFFFFF"/>
        </w:rPr>
        <w:t>.</w:t>
      </w:r>
    </w:p>
    <w:p w14:paraId="075665F7" w14:textId="77777777" w:rsidR="005847DE" w:rsidRDefault="005847DE" w:rsidP="008B31DB">
      <w:pPr>
        <w:rPr>
          <w:rFonts w:ascii="Arial" w:eastAsia="Times New Roman" w:hAnsi="Arial" w:cs="Arial"/>
          <w:color w:val="FF0000"/>
          <w:sz w:val="19"/>
          <w:szCs w:val="19"/>
          <w:shd w:val="clear" w:color="auto" w:fill="FFFFFF"/>
        </w:rPr>
      </w:pPr>
    </w:p>
    <w:p w14:paraId="18927519" w14:textId="0F284DFB" w:rsidR="005847DE" w:rsidRDefault="005847D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And mentioned in the discussion in terms of the molecular links between glucocorticoids and lipolysis:</w:t>
      </w:r>
    </w:p>
    <w:p w14:paraId="24F96870" w14:textId="77777777" w:rsidR="005847DE" w:rsidRDefault="005847DE" w:rsidP="008B31DB">
      <w:pPr>
        <w:rPr>
          <w:rFonts w:ascii="Arial" w:eastAsia="Times New Roman" w:hAnsi="Arial" w:cs="Arial"/>
          <w:color w:val="FF0000"/>
          <w:sz w:val="19"/>
          <w:szCs w:val="19"/>
          <w:shd w:val="clear" w:color="auto" w:fill="FFFFFF"/>
        </w:rPr>
      </w:pPr>
    </w:p>
    <w:p w14:paraId="18445FFE" w14:textId="30919CAE" w:rsidR="005847DE" w:rsidRPr="00750B5E" w:rsidRDefault="00307878" w:rsidP="00750B5E">
      <w:pPr>
        <w:ind w:left="720"/>
        <w:rPr>
          <w:rFonts w:ascii="Arial" w:eastAsia="Times New Roman" w:hAnsi="Arial" w:cs="Arial"/>
          <w:b/>
          <w:color w:val="FF0000"/>
          <w:sz w:val="19"/>
          <w:szCs w:val="19"/>
          <w:shd w:val="clear" w:color="auto" w:fill="FFFFFF"/>
        </w:rPr>
      </w:pPr>
      <w:r>
        <w:rPr>
          <w:rFonts w:ascii="Arial" w:eastAsia="Times New Roman" w:hAnsi="Arial" w:cs="Arial"/>
          <w:b/>
          <w:color w:val="FF0000"/>
          <w:sz w:val="19"/>
          <w:szCs w:val="19"/>
          <w:shd w:val="clear" w:color="auto" w:fill="FFFFFF"/>
        </w:rPr>
        <w:t>We did not find any significant differences in</w:t>
      </w:r>
      <w:r w:rsidR="00DD11DD">
        <w:rPr>
          <w:rFonts w:ascii="Arial" w:eastAsia="Times New Roman" w:hAnsi="Arial" w:cs="Arial"/>
          <w:b/>
          <w:color w:val="FF0000"/>
          <w:sz w:val="19"/>
          <w:szCs w:val="19"/>
          <w:shd w:val="clear" w:color="auto" w:fill="FFFFFF"/>
        </w:rPr>
        <w:t xml:space="preserve"> the effects of</w:t>
      </w:r>
      <w:r>
        <w:rPr>
          <w:rFonts w:ascii="Arial" w:eastAsia="Times New Roman" w:hAnsi="Arial" w:cs="Arial"/>
          <w:b/>
          <w:color w:val="FF0000"/>
          <w:sz w:val="19"/>
          <w:szCs w:val="19"/>
          <w:shd w:val="clear" w:color="auto" w:fill="FFFFFF"/>
        </w:rPr>
        <w:t xml:space="preserve"> diet or treatment on HSL phosphorylation. Interestingly, obesity and dexamethasone treatment appeared to slightly decrease HSL phosphorylation</w:t>
      </w:r>
      <w:r w:rsidR="00EC55C5">
        <w:rPr>
          <w:rFonts w:ascii="Arial" w:eastAsia="Times New Roman" w:hAnsi="Arial" w:cs="Arial"/>
          <w:b/>
          <w:color w:val="FF0000"/>
          <w:sz w:val="19"/>
          <w:szCs w:val="19"/>
          <w:shd w:val="clear" w:color="auto" w:fill="FFFFFF"/>
        </w:rPr>
        <w:t xml:space="preserve">, consistent with previous reports </w:t>
      </w:r>
      <w:r w:rsidR="00EC55C5" w:rsidRPr="00A868EF">
        <w:rPr>
          <w:rFonts w:ascii="Arial" w:eastAsia="Times New Roman" w:hAnsi="Arial" w:cs="Arial"/>
          <w:b/>
          <w:color w:val="FF0000"/>
          <w:sz w:val="19"/>
          <w:szCs w:val="19"/>
          <w:shd w:val="clear" w:color="auto" w:fill="FFFFFF"/>
        </w:rPr>
        <w:fldChar w:fldCharType="begin" w:fldLock="1"/>
      </w:r>
      <w:r w:rsidR="004361D0">
        <w:rPr>
          <w:rFonts w:ascii="Arial" w:eastAsia="Times New Roman" w:hAnsi="Arial" w:cs="Arial"/>
          <w:b/>
          <w:color w:val="FF0000"/>
          <w:sz w:val="19"/>
          <w:szCs w:val="19"/>
          <w:shd w:val="clear" w:color="auto" w:fill="FFFFFF"/>
        </w:rPr>
        <w:instrText>ADDIN CSL_CITATION { "citationItems" : [ { "id" : "ITEM-1", "itemData" : { "DOI" : "10.1152/ajpcell.00547.2009", "ISBN" : "1522-1563 (Electronic)\\r0363-6143 (Linking)", "ISSN" : "0363-6143, 1522-1563", "PMID" : "20107043", "abstract" : "This study investigated the molecular mechanisms by which a high-fat diet (HFD) dysregulates lipolysis and lipid metabolism in mouse epididymal (visceral, VC) and inguinal (subcutaneous, SC) adipocytes. Eight-weeks of HFD feeding increased adipose triglyceride lipase (ATGL) content and comparative gene identification-58 (CGI-58) expression, whereas hormone-sensitive lipase (HSL) phosphorylation and perilipin content were severely reduced. Adipocytes from HFD mice elicited increased basal but blunted epinephrine-stimulated lipolysis and increased diacylglycerol content in both fat depots. Consistent with impaired adrenergic receptor signaling, HFD also increased adipose-specific phospholipase A2 expression in both fat depots. Inhibition of E-prostanoid 3 receptor increased basal lipolysis in control adipocytes but failed to acutely alter the effects of HFD on lipolysis in both fat depots. In HFD visceral adipocytes, activation of adenylyl cyclases by forskolin increased HSL phosphorylation and surpassed the lipolytic response of control cells. However, in HFD subcutaneous adipocytes, forskolin induced lipolysis without detectable HSL phosphorylation, suggesting activation of an alternative lipase in response to HFD-induced suppression of HSL in VC and SC adipocytes. HFD also powerfully inhibited basal, epinephrine-, and forskolin-induced AMP kinase (AMPK) activation as well peroxisome proliferator-activated receptor gamma coactivator-1\u03b1 expression, citrate synthase activity, and palmitate oxidation in both fat depots. In summary, novel evidence is provided that defective adrenergic receptor signaling combined with upregulation of ATGL and suppression of HSL and AMPK signaling mediate HFD-induced alterations in lipolysis and lipid utilization in VC and SC adipocytes, which may play an important role in defective lipid mobilization and metabolism seen in diet-induced obesity.", "author" : [ { "dropping-particle" : "", "family" : "Gaidhu", "given" : "Mandeep P.", "non-dropping-particle" : "", "parse-names" : false, "suffix" : "" }, { "dropping-particle" : "", "family" : "Anthony", "given" : "Nicole M.", "non-dropping-particle" : "", "parse-names" : false, "suffix" : "" }, { "dropping-particle" : "", "family" : "Patel", "given" : "Prital", "non-dropping-particle" : "", "parse-names" : false, "suffix" : "" }, { "dropping-particle" : "", "family" : "Hawke", "given" : "Thomas J.", "non-dropping-particle" : "", "parse-names" : false, "suffix" : "" }, { "dropping-particle" : "", "family" : "Ceddia", "given" : "Rolando B.", "non-dropping-particle" : "", "parse-names" : false, "suffix" : "" } ], "container-title" : "American Journal of Physiology - Cell Physiology", "id" : "ITEM-1", "issue" : "4", "issued" : { "date-parts" : [ [ "2010" ] ] }, "page" : "C961-C971", "title" : "Dysregulation of lipolysis and lipid metabolism in visceral and subcutaneous adipocytes by high-fat diet: role of ATGL, HSL, and AMPK", "type" : "article-journal", "volume" : "298" }, "uris" : [ "http://www.mendeley.com/documents/?uuid=826b6c12-6fce-492d-90b4-f620a81cf48d" ] } ], "mendeley" : { "formattedCitation" : "(7)", "plainTextFormattedCitation" : "(7)", "previouslyFormattedCitation" : "(7)" }, "properties" : {  }, "schema" : "https://github.com/citation-style-language/schema/raw/master/csl-citation.json" }</w:instrText>
      </w:r>
      <w:r w:rsidR="00EC55C5" w:rsidRPr="00A868EF">
        <w:rPr>
          <w:rFonts w:ascii="Arial" w:eastAsia="Times New Roman" w:hAnsi="Arial" w:cs="Arial"/>
          <w:b/>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(7)</w:t>
      </w:r>
      <w:r w:rsidR="00EC55C5" w:rsidRPr="00A868EF">
        <w:rPr>
          <w:rFonts w:ascii="Arial" w:eastAsia="Times New Roman" w:hAnsi="Arial" w:cs="Arial"/>
          <w:b/>
          <w:color w:val="FF0000"/>
          <w:sz w:val="19"/>
          <w:szCs w:val="19"/>
          <w:shd w:val="clear" w:color="auto" w:fill="FFFFFF"/>
        </w:rPr>
        <w:fldChar w:fldCharType="end"/>
      </w:r>
      <w:r w:rsidR="00EC55C5" w:rsidRPr="00A868EF">
        <w:rPr>
          <w:rFonts w:ascii="Arial" w:eastAsia="Times New Roman" w:hAnsi="Arial" w:cs="Arial"/>
          <w:b/>
          <w:color w:val="FF0000"/>
          <w:sz w:val="19"/>
          <w:szCs w:val="19"/>
          <w:shd w:val="clear" w:color="auto" w:fill="FFFFFF"/>
        </w:rPr>
        <w:t>.</w:t>
      </w:r>
      <w:r w:rsidR="00EC55C5">
        <w:rPr>
          <w:rFonts w:ascii="Arial" w:eastAsia="Times New Roman" w:hAnsi="Arial" w:cs="Arial"/>
          <w:b/>
          <w:color w:val="FF0000"/>
          <w:sz w:val="19"/>
          <w:szCs w:val="19"/>
          <w:shd w:val="clear" w:color="auto" w:fill="FFFFFF"/>
        </w:rPr>
        <w:t xml:space="preserve">  </w:t>
      </w:r>
      <w:r>
        <w:rPr>
          <w:rFonts w:ascii="Arial" w:eastAsia="Times New Roman" w:hAnsi="Arial" w:cs="Arial"/>
          <w:b/>
          <w:color w:val="FF0000"/>
          <w:sz w:val="19"/>
          <w:szCs w:val="19"/>
          <w:shd w:val="clear" w:color="auto" w:fill="FFFFFF"/>
        </w:rPr>
        <w:t>Given these results,</w:t>
      </w:r>
      <w:r w:rsidR="007F3077">
        <w:rPr>
          <w:rFonts w:ascii="Arial" w:eastAsia="Times New Roman" w:hAnsi="Arial" w:cs="Arial"/>
          <w:b/>
          <w:color w:val="FF0000"/>
          <w:sz w:val="19"/>
          <w:szCs w:val="19"/>
          <w:shd w:val="clear" w:color="auto" w:fill="FFFFFF"/>
        </w:rPr>
        <w:t xml:space="preserve"> we attribute enhanced lipolysis</w:t>
      </w:r>
      <w:r>
        <w:rPr>
          <w:rFonts w:ascii="Arial" w:eastAsia="Times New Roman" w:hAnsi="Arial" w:cs="Arial"/>
          <w:b/>
          <w:color w:val="FF0000"/>
          <w:sz w:val="19"/>
          <w:szCs w:val="19"/>
          <w:shd w:val="clear" w:color="auto" w:fill="FFFFFF"/>
        </w:rPr>
        <w:t xml:space="preserve"> seen in obese dexamethasone-treated mice</w:t>
      </w:r>
      <w:r w:rsidR="007F3077">
        <w:rPr>
          <w:rFonts w:ascii="Arial" w:eastAsia="Times New Roman" w:hAnsi="Arial" w:cs="Arial"/>
          <w:b/>
          <w:color w:val="FF0000"/>
          <w:sz w:val="19"/>
          <w:szCs w:val="19"/>
          <w:shd w:val="clear" w:color="auto" w:fill="FFFFFF"/>
        </w:rPr>
        <w:t xml:space="preserve"> </w:t>
      </w:r>
      <w:ins w:id="67" w:author="Microsoft Office User" w:date="2018-03-28T15:21:00Z">
        <w:r w:rsidR="004829E8">
          <w:rPr>
            <w:rFonts w:ascii="Arial" w:eastAsia="Times New Roman" w:hAnsi="Arial" w:cs="Arial"/>
            <w:b/>
            <w:color w:val="FF0000"/>
            <w:sz w:val="19"/>
            <w:szCs w:val="19"/>
            <w:shd w:val="clear" w:color="auto" w:fill="FFFFFF"/>
          </w:rPr>
          <w:t xml:space="preserve">in part </w:t>
        </w:r>
      </w:ins>
      <w:r w:rsidR="007F3077">
        <w:rPr>
          <w:rFonts w:ascii="Arial" w:eastAsia="Times New Roman" w:hAnsi="Arial" w:cs="Arial"/>
          <w:b/>
          <w:color w:val="FF0000"/>
          <w:sz w:val="19"/>
          <w:szCs w:val="19"/>
          <w:shd w:val="clear" w:color="auto" w:fill="FFFFFF"/>
        </w:rPr>
        <w:t>to upregulated ATGL.</w:t>
      </w:r>
    </w:p>
    <w:p w14:paraId="1D4E1A0C" w14:textId="46B3985C" w:rsidR="008B31DB" w:rsidRDefault="001A18EB" w:rsidP="00DD20C6">
      <w:pPr>
        <w:rPr>
          <w:rFonts w:ascii="Arial" w:eastAsia="Times New Roman" w:hAnsi="Arial" w:cs="Arial"/>
          <w:color w:val="222222"/>
          <w:sz w:val="19"/>
          <w:szCs w:val="19"/>
          <w:shd w:val="clear" w:color="auto" w:fill="FFFFFF"/>
        </w:rPr>
      </w:pPr>
      <w:r w:rsidRPr="00AD2FA5">
        <w:rPr>
          <w:rFonts w:ascii="Arial" w:eastAsia="Times New Roman" w:hAnsi="Arial" w:cs="Arial"/>
          <w:noProof/>
          <w:color w:val="222222"/>
          <w:sz w:val="19"/>
          <w:szCs w:val="19"/>
        </w:rPr>
        <mc:AlternateContent>
          <mc:Choice Requires="wps">
            <w:drawing>
              <wp:anchor distT="0" distB="0" distL="114300" distR="114300" simplePos="0" relativeHeight="251669504" behindDoc="0" locked="0" layoutInCell="1" allowOverlap="1" wp14:anchorId="6E4E7627" wp14:editId="1F3B6373">
                <wp:simplePos x="0" y="0"/>
                <wp:positionH relativeFrom="column">
                  <wp:posOffset>2562225</wp:posOffset>
                </wp:positionH>
                <wp:positionV relativeFrom="paragraph">
                  <wp:posOffset>52705</wp:posOffset>
                </wp:positionV>
                <wp:extent cx="3249930" cy="299656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49930" cy="299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7627" id="Text Box 8" o:spid="_x0000_s1028" type="#_x0000_t202" style="position:absolute;margin-left:201.75pt;margin-top:4.15pt;width:255.9pt;height:23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2HtHo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" filled="f" stroked="f">
                <v:textbox>
                  <w:txbxContent>
                    <w:p w14:paraId="7A79D0FD" w14:textId="1F7F11DF" w:rsidR="001A5EFC" w:rsidRDefault="0011550A" w:rsidP="001A5EFC">
                      <w:pPr>
                        <w:rPr>
                          <w:rFonts w:ascii="Arial" w:hAnsi="Arial" w:cs="Arial"/>
                          <w:sz w:val="19"/>
                          <w:szCs w:val="19"/>
                        </w:rPr>
                      </w:pPr>
                      <w:r w:rsidRPr="00AD2FA5">
                        <w:rPr>
                          <w:rFonts w:ascii="Arial" w:eastAsia="Times New Roman" w:hAnsi="Arial" w:cs="Arial"/>
                          <w:noProof/>
                          <w:color w:val="222222"/>
                          <w:sz w:val="19"/>
                          <w:szCs w:val="19"/>
                          <w:shd w:val="clear" w:color="auto" w:fill="FFFFFF"/>
                        </w:rPr>
                        <w:drawing>
                          <wp:inline distT="0" distB="0" distL="0" distR="0" wp14:anchorId="68DD6616" wp14:editId="5EEA56E0">
                            <wp:extent cx="3067050" cy="2123387"/>
                            <wp:effectExtent l="0" t="0" r="0" b="0"/>
                            <wp:docPr id="2" name="Picture 2" descr="/Volumes/SPH/NS/BridgesLab/Harvey/Mouse Work/Dexamethasone Treatment/Combined NCD and HFD/ITT/figures/itt-lineplot-normaliz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PH/NS/BridgesLab/Harvey/Mouse Work/Dexamethasone Treatment/Combined NCD and HFD/ITT/figures/itt-lineplot-normalize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2123387"/>
                                    </a:xfrm>
                                    <a:prstGeom prst="rect">
                                      <a:avLst/>
                                    </a:prstGeom>
                                    <a:noFill/>
                                    <a:ln>
                                      <a:noFill/>
                                    </a:ln>
                                  </pic:spPr>
                                </pic:pic>
                              </a:graphicData>
                            </a:graphic>
                          </wp:inline>
                        </w:drawing>
                      </w:r>
                      <w:r w:rsidR="001A5EFC" w:rsidRPr="00902C59">
                        <w:rPr>
                          <w:rFonts w:ascii="Arial" w:eastAsia="Times New Roman" w:hAnsi="Arial" w:cs="Arial"/>
                          <w:b/>
                          <w:color w:val="222222"/>
                          <w:sz w:val="19"/>
                          <w:szCs w:val="19"/>
                        </w:rPr>
                        <w:t>Figure 3: ITT normalized to percent change from basal</w:t>
                      </w:r>
                      <w:r w:rsidR="001A5EFC" w:rsidRPr="00902C59">
                        <w:rPr>
                          <w:rFonts w:ascii="Arial" w:eastAsia="Times New Roman" w:hAnsi="Arial" w:cs="Arial"/>
                          <w:b/>
                          <w:color w:val="222222"/>
                          <w:sz w:val="18"/>
                          <w:szCs w:val="18"/>
                        </w:rPr>
                        <w:t>.</w:t>
                      </w:r>
                      <w:r w:rsidR="001A5EFC" w:rsidRPr="009D67E2">
                        <w:rPr>
                          <w:rFonts w:ascii="Arial" w:eastAsia="Times New Roman" w:hAnsi="Arial" w:cs="Arial"/>
                          <w:color w:val="222222"/>
                          <w:sz w:val="18"/>
                          <w:szCs w:val="18"/>
                        </w:rPr>
                        <w:t xml:space="preserve"> </w:t>
                      </w:r>
                      <w:r w:rsidR="001A5EFC" w:rsidRPr="009D67E2">
                        <w:rPr>
                          <w:rFonts w:ascii="Arial" w:hAnsi="Arial" w:cs="Arial"/>
                          <w:sz w:val="19"/>
                          <w:szCs w:val="19"/>
                        </w:rPr>
                        <w:t xml:space="preserve">Insulin was given via </w:t>
                      </w:r>
                      <w:proofErr w:type="spellStart"/>
                      <w:r w:rsidR="001A5EFC" w:rsidRPr="009D67E2">
                        <w:rPr>
                          <w:rFonts w:ascii="Arial" w:hAnsi="Arial" w:cs="Arial"/>
                          <w:sz w:val="19"/>
                          <w:szCs w:val="19"/>
                        </w:rPr>
                        <w:t>i.p</w:t>
                      </w:r>
                      <w:proofErr w:type="spellEnd"/>
                      <w:r w:rsidR="001A5EFC" w:rsidRPr="009D67E2">
                        <w:rPr>
                          <w:rFonts w:ascii="Arial" w:hAnsi="Arial" w:cs="Arial"/>
                          <w:sz w:val="19"/>
                          <w:szCs w:val="19"/>
                        </w:rPr>
                        <w:t>. injection at a concentration of 2.5 U/kg following five weeks of dexamethasone (NCD n=12; HFD n=12) or vehicle (NCD n=12; HFD n=12) treatment and 17 weeks of diet.</w:t>
                      </w:r>
                    </w:p>
                    <w:p w14:paraId="18881FBF" w14:textId="77777777" w:rsidR="001A5EFC" w:rsidRDefault="001A5EFC"/>
                  </w:txbxContent>
                </v:textbox>
                <w10:wrap type="square"/>
              </v:shape>
            </w:pict>
          </mc:Fallback>
        </mc:AlternateContent>
      </w:r>
    </w:p>
    <w:p w14:paraId="2B41E8B6" w14:textId="0C43C11F" w:rsidR="008B31DB" w:rsidRDefault="00DD20C6" w:rsidP="00DD20C6">
      <w:pPr>
        <w:rPr>
          <w:rFonts w:ascii="Arial" w:eastAsia="Times New Roman" w:hAnsi="Arial" w:cs="Arial"/>
          <w:color w:val="222222"/>
          <w:sz w:val="19"/>
          <w:szCs w:val="19"/>
          <w:shd w:val="clear" w:color="auto" w:fill="FFFFFF"/>
        </w:rPr>
      </w:pPr>
      <w:r w:rsidRPr="00DD20C6">
        <w:rPr>
          <w:rFonts w:ascii="Arial" w:eastAsia="Times New Roman" w:hAnsi="Arial" w:cs="Arial"/>
          <w:color w:val="222222"/>
          <w:sz w:val="19"/>
          <w:szCs w:val="19"/>
          <w:shd w:val="clear" w:color="auto" w:fill="FFFFFF"/>
        </w:rPr>
        <w:t xml:space="preserve">3) Fig. 1A: In relative terms, insulin-induced changes in </w:t>
      </w:r>
      <w:proofErr w:type="spellStart"/>
      <w:r w:rsidRPr="00DD20C6">
        <w:rPr>
          <w:rFonts w:ascii="Arial" w:eastAsia="Times New Roman" w:hAnsi="Arial" w:cs="Arial"/>
          <w:color w:val="222222"/>
          <w:sz w:val="19"/>
          <w:szCs w:val="19"/>
          <w:shd w:val="clear" w:color="auto" w:fill="FFFFFF"/>
        </w:rPr>
        <w:t>glycemia</w:t>
      </w:r>
      <w:proofErr w:type="spellEnd"/>
      <w:r w:rsidRPr="00DD20C6">
        <w:rPr>
          <w:rFonts w:ascii="Arial" w:eastAsia="Times New Roman" w:hAnsi="Arial" w:cs="Arial"/>
          <w:color w:val="222222"/>
          <w:sz w:val="19"/>
          <w:szCs w:val="19"/>
          <w:shd w:val="clear" w:color="auto" w:fill="FFFFFF"/>
        </w:rPr>
        <w:t xml:space="preserve"> are similar between the 4 groups. Please, show data as percentage change over basal.</w:t>
      </w:r>
    </w:p>
    <w:p w14:paraId="36541E74" w14:textId="47ECBE48" w:rsidR="008B31DB" w:rsidRDefault="008B31DB" w:rsidP="00DD20C6">
      <w:pPr>
        <w:rPr>
          <w:rFonts w:ascii="Arial" w:eastAsia="Times New Roman" w:hAnsi="Arial" w:cs="Arial"/>
          <w:color w:val="222222"/>
          <w:sz w:val="19"/>
          <w:szCs w:val="19"/>
          <w:shd w:val="clear" w:color="auto" w:fill="FFFFFF"/>
        </w:rPr>
      </w:pPr>
    </w:p>
    <w:p w14:paraId="1FCAA540" w14:textId="664AEB5F" w:rsidR="00253A0E" w:rsidRDefault="00253A0E" w:rsidP="008B31DB">
      <w:pPr>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t xml:space="preserve">The requested data is presented in Figure 3 of this response (and the revised Supplementary Figure </w:t>
      </w:r>
      <w:r w:rsidR="00326F6D">
        <w:rPr>
          <w:rFonts w:ascii="Arial" w:eastAsia="Times New Roman" w:hAnsi="Arial" w:cs="Arial"/>
          <w:color w:val="FF0000"/>
          <w:sz w:val="19"/>
          <w:szCs w:val="19"/>
          <w:shd w:val="clear" w:color="auto" w:fill="FFFFFF"/>
        </w:rPr>
        <w:t>1A</w:t>
      </w:r>
      <w:r>
        <w:rPr>
          <w:rFonts w:ascii="Arial" w:eastAsia="Times New Roman" w:hAnsi="Arial" w:cs="Arial"/>
          <w:color w:val="FF0000"/>
          <w:sz w:val="19"/>
          <w:szCs w:val="19"/>
          <w:shd w:val="clear" w:color="auto" w:fill="FFFFFF"/>
        </w:rPr>
        <w:t>), demonstrating impaired insulin response in both lean and obese animals. This is described in the results section as such:</w:t>
      </w:r>
    </w:p>
    <w:p w14:paraId="6F2FB479" w14:textId="355D6EDE" w:rsidR="00253A0E" w:rsidRDefault="00253A0E" w:rsidP="008B31DB">
      <w:pPr>
        <w:rPr>
          <w:rFonts w:ascii="Arial" w:eastAsia="Times New Roman" w:hAnsi="Arial" w:cs="Arial"/>
          <w:color w:val="FF0000"/>
          <w:sz w:val="19"/>
          <w:szCs w:val="19"/>
          <w:shd w:val="clear" w:color="auto" w:fill="FFFFFF"/>
        </w:rPr>
      </w:pPr>
    </w:p>
    <w:p w14:paraId="5EE29C7D" w14:textId="63349737" w:rsidR="00253A0E" w:rsidRDefault="0067000C" w:rsidP="00750B5E">
      <w:pPr>
        <w:ind w:left="720"/>
        <w:rPr>
          <w:rFonts w:ascii="Arial" w:eastAsia="Times New Roman" w:hAnsi="Arial" w:cs="Arial"/>
          <w:color w:val="FF0000"/>
          <w:sz w:val="19"/>
          <w:szCs w:val="19"/>
          <w:shd w:val="clear" w:color="auto" w:fill="FFFFFF"/>
        </w:rPr>
      </w:pPr>
      <w:r>
        <w:rPr>
          <w:rFonts w:ascii="Arial" w:eastAsia="Times New Roman" w:hAnsi="Arial" w:cs="Arial"/>
          <w:b/>
          <w:color w:val="FF0000"/>
          <w:sz w:val="19"/>
          <w:szCs w:val="19"/>
          <w:shd w:val="clear" w:color="auto" w:fill="FFFFFF"/>
        </w:rPr>
        <w:t xml:space="preserve">When </w:t>
      </w:r>
      <w:r w:rsidR="004019FB">
        <w:rPr>
          <w:rFonts w:ascii="Arial" w:eastAsia="Times New Roman" w:hAnsi="Arial" w:cs="Arial"/>
          <w:b/>
          <w:color w:val="FF0000"/>
          <w:sz w:val="19"/>
          <w:szCs w:val="19"/>
          <w:shd w:val="clear" w:color="auto" w:fill="FFFFFF"/>
        </w:rPr>
        <w:t>normalized to percent change from basal</w:t>
      </w:r>
      <w:r w:rsidR="00800F94">
        <w:rPr>
          <w:rFonts w:ascii="Arial" w:eastAsia="Times New Roman" w:hAnsi="Arial" w:cs="Arial"/>
          <w:b/>
          <w:color w:val="FF0000"/>
          <w:sz w:val="19"/>
          <w:szCs w:val="19"/>
          <w:shd w:val="clear" w:color="auto" w:fill="FFFFFF"/>
        </w:rPr>
        <w:t>, dexamethasone treatment results in reduced glucose disposal when compared to water controls in lean and obese mice</w:t>
      </w:r>
      <w:r w:rsidR="00326F6D">
        <w:rPr>
          <w:rFonts w:ascii="Arial" w:eastAsia="Times New Roman" w:hAnsi="Arial" w:cs="Arial"/>
          <w:b/>
          <w:color w:val="FF0000"/>
          <w:sz w:val="19"/>
          <w:szCs w:val="19"/>
          <w:shd w:val="clear" w:color="auto" w:fill="FFFFFF"/>
        </w:rPr>
        <w:t xml:space="preserve"> (Supplementary Figure 1A</w:t>
      </w:r>
      <w:r w:rsidR="00800F94">
        <w:rPr>
          <w:rFonts w:ascii="Arial" w:eastAsia="Times New Roman" w:hAnsi="Arial" w:cs="Arial"/>
          <w:b/>
          <w:color w:val="FF0000"/>
          <w:sz w:val="19"/>
          <w:szCs w:val="19"/>
          <w:shd w:val="clear" w:color="auto" w:fill="FFFFFF"/>
        </w:rPr>
        <w:t>).</w:t>
      </w:r>
    </w:p>
    <w:p w14:paraId="1F40FC95" w14:textId="04BAFC97" w:rsidR="0011550A" w:rsidRDefault="0011550A" w:rsidP="00DD20C6">
      <w:pPr>
        <w:rPr>
          <w:rFonts w:ascii="Arial" w:eastAsia="Times New Roman" w:hAnsi="Arial" w:cs="Arial"/>
          <w:color w:val="222222"/>
          <w:sz w:val="19"/>
          <w:szCs w:val="19"/>
          <w:shd w:val="clear" w:color="auto" w:fill="FFFFFF"/>
        </w:rPr>
      </w:pPr>
    </w:p>
    <w:p w14:paraId="1B26A4FE" w14:textId="5C7CCE5E" w:rsidR="0011550A" w:rsidRDefault="0011550A" w:rsidP="00DD20C6">
      <w:pPr>
        <w:rPr>
          <w:rFonts w:ascii="Arial" w:eastAsia="Times New Roman" w:hAnsi="Arial" w:cs="Arial"/>
          <w:color w:val="222222"/>
          <w:sz w:val="19"/>
          <w:szCs w:val="19"/>
          <w:shd w:val="clear" w:color="auto" w:fill="FFFFFF"/>
        </w:rPr>
      </w:pPr>
    </w:p>
    <w:p w14:paraId="7B2B6943" w14:textId="738EF2B2" w:rsidR="00DD20C6" w:rsidRPr="001E44AD" w:rsidRDefault="00DD20C6" w:rsidP="00DD20C6">
      <w:pPr>
        <w:rPr>
          <w:rFonts w:ascii="Arial" w:eastAsia="Times New Roman" w:hAnsi="Arial" w:cs="Arial"/>
          <w:color w:val="222222"/>
          <w:sz w:val="19"/>
          <w:szCs w:val="19"/>
        </w:rPr>
      </w:pPr>
      <w:r w:rsidRPr="00DD20C6">
        <w:rPr>
          <w:rFonts w:ascii="Arial" w:eastAsia="Times New Roman" w:hAnsi="Arial" w:cs="Arial"/>
          <w:color w:val="222222"/>
          <w:sz w:val="19"/>
          <w:szCs w:val="19"/>
          <w:shd w:val="clear" w:color="auto" w:fill="FFFFFF"/>
        </w:rPr>
        <w:t>4) Fig. 1C-F: What is the effect of glucocorticoid treatment on these parameters in NCD mice? Are these effects exacerbated in HFD?</w:t>
      </w:r>
    </w:p>
    <w:p w14:paraId="4B721AB6" w14:textId="77777777" w:rsidR="00843B64" w:rsidRDefault="00843B64"/>
    <w:p w14:paraId="5EC88EAF" w14:textId="50CBC208" w:rsidR="008B31DB" w:rsidRDefault="00534592" w:rsidP="008B31DB">
      <w:pPr>
        <w:rPr>
          <w:rFonts w:ascii="Arial" w:eastAsia="Times New Roman" w:hAnsi="Arial" w:cs="Arial"/>
          <w:color w:val="FF0000"/>
          <w:sz w:val="19"/>
          <w:szCs w:val="19"/>
          <w:shd w:val="clear" w:color="auto" w:fill="FFFFFF"/>
        </w:rPr>
      </w:pPr>
      <w:r w:rsidRPr="00AD2FA5">
        <w:rPr>
          <w:rFonts w:ascii="Arial" w:eastAsia="Times New Roman" w:hAnsi="Arial" w:cs="Arial"/>
          <w:noProof/>
          <w:color w:val="FF0000"/>
          <w:sz w:val="19"/>
          <w:szCs w:val="19"/>
        </w:rPr>
        <w:lastRenderedPageBreak/>
        <mc:AlternateContent>
          <mc:Choice Requires="wps">
            <w:drawing>
              <wp:anchor distT="0" distB="0" distL="114300" distR="114300" simplePos="0" relativeHeight="251672576" behindDoc="0" locked="0" layoutInCell="1" allowOverlap="1" wp14:anchorId="68C1AEE0" wp14:editId="539DBF3C">
                <wp:simplePos x="0" y="0"/>
                <wp:positionH relativeFrom="column">
                  <wp:posOffset>2376741</wp:posOffset>
                </wp:positionH>
                <wp:positionV relativeFrom="paragraph">
                  <wp:posOffset>80645</wp:posOffset>
                </wp:positionV>
                <wp:extent cx="3665220" cy="40570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665220" cy="405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1C11A7A5" w:rsidR="00534592" w:rsidRPr="00AD2FA5" w:rsidRDefault="00534592" w:rsidP="00534592">
                            <w:pPr>
                              <w:rPr>
                                <w:sz w:val="19"/>
                                <w:szCs w:val="19"/>
                              </w:rPr>
                            </w:pPr>
                            <w:r w:rsidRPr="00AD2FA5">
                              <w:rPr>
                                <w:b/>
                                <w:sz w:val="19"/>
                                <w:szCs w:val="19"/>
                              </w:rPr>
                              <w:t>Figure 4.</w:t>
                            </w:r>
                            <w:ins w:id="68"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curve (C), hepatic glucose production (D) and glucose turnover (E) for lean mice during at basal and during </w:t>
                            </w:r>
                            <w:proofErr w:type="spellStart"/>
                            <w:r w:rsidRPr="00AD2FA5">
                              <w:rPr>
                                <w:sz w:val="19"/>
                                <w:szCs w:val="19"/>
                              </w:rPr>
                              <w:t>euglycemic</w:t>
                            </w:r>
                            <w:proofErr w:type="spellEnd"/>
                            <w:r w:rsidRPr="00AD2FA5">
                              <w:rPr>
                                <w:sz w:val="19"/>
                                <w:szCs w:val="19"/>
                              </w:rPr>
                              <w:t xml:space="preserve"> clamp following 3 weeks of dexamethasone (n=10) or vehicle (n=13) treatment. For clamp experiments, insulin was infused at 4 </w:t>
                            </w:r>
                            <w:proofErr w:type="spellStart"/>
                            <w:r w:rsidRPr="00AD2FA5">
                              <w:rPr>
                                <w:sz w:val="19"/>
                                <w:szCs w:val="19"/>
                              </w:rPr>
                              <w:t>mU</w:t>
                            </w:r>
                            <w:proofErr w:type="spellEnd"/>
                            <w:r w:rsidRPr="00AD2FA5">
                              <w:rPr>
                                <w:sz w:val="19"/>
                                <w:szCs w:val="19"/>
                              </w:rPr>
                              <w:t>/kg/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AEE0" id="Text Box 3" o:spid="_x0000_s1029" type="#_x0000_t202" style="position:absolute;margin-left:187.15pt;margin-top:6.35pt;width:288.6pt;height:31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" filled="f" stroked="f">
                <v:textbox>
                  <w:txbxContent>
                    <w:p w14:paraId="4C3A99BA" w14:textId="77777777" w:rsidR="00534592" w:rsidRDefault="00534592" w:rsidP="00534592">
                      <w:r>
                        <w:rPr>
                          <w:noProof/>
                        </w:rPr>
                        <w:drawing>
                          <wp:inline distT="0" distB="0" distL="0" distR="0" wp14:anchorId="5D98CB0A" wp14:editId="49B2395D">
                            <wp:extent cx="4398407" cy="2697096"/>
                            <wp:effectExtent l="0" t="0" r="0" b="0"/>
                            <wp:docPr id="4" name="Picture 4" descr="../../../../../../../../Desktop/CushingAcromegalyStudy/manuscript/Obesity-Glucocorticoids/Endo%20clamp%20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ushingAcromegalyStudy/manuscript/Obesity-Glucocorticoids/Endo%20clamp%20Resp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846" cy="2705337"/>
                                    </a:xfrm>
                                    <a:prstGeom prst="rect">
                                      <a:avLst/>
                                    </a:prstGeom>
                                    <a:noFill/>
                                    <a:ln>
                                      <a:noFill/>
                                    </a:ln>
                                  </pic:spPr>
                                </pic:pic>
                              </a:graphicData>
                            </a:graphic>
                          </wp:inline>
                        </w:drawing>
                      </w:r>
                    </w:p>
                    <w:p w14:paraId="7F286542" w14:textId="1C11A7A5" w:rsidR="00534592" w:rsidRPr="00AD2FA5" w:rsidRDefault="00534592" w:rsidP="00534592">
                      <w:pPr>
                        <w:rPr>
                          <w:sz w:val="19"/>
                          <w:szCs w:val="19"/>
                        </w:rPr>
                      </w:pPr>
                      <w:r w:rsidRPr="00AD2FA5">
                        <w:rPr>
                          <w:b/>
                          <w:sz w:val="19"/>
                          <w:szCs w:val="19"/>
                        </w:rPr>
                        <w:t>Figure 4.</w:t>
                      </w:r>
                      <w:ins w:id="94" w:author="Microsoft Office User" w:date="2018-03-28T15:07:00Z">
                        <w:r w:rsidR="00F4718E">
                          <w:rPr>
                            <w:b/>
                            <w:sz w:val="19"/>
                            <w:szCs w:val="19"/>
                          </w:rPr>
                          <w:t xml:space="preserve"> </w:t>
                        </w:r>
                      </w:ins>
                      <w:r w:rsidRPr="00AD2FA5">
                        <w:rPr>
                          <w:b/>
                          <w:sz w:val="19"/>
                          <w:szCs w:val="19"/>
                        </w:rPr>
                        <w:t>Glucose Clamp Data</w:t>
                      </w:r>
                      <w:r w:rsidR="00044F26">
                        <w:rPr>
                          <w:b/>
                          <w:sz w:val="19"/>
                          <w:szCs w:val="19"/>
                        </w:rPr>
                        <w:t xml:space="preserve"> in NCD-fed Mice</w:t>
                      </w:r>
                      <w:r w:rsidRPr="00AD2FA5">
                        <w:rPr>
                          <w:b/>
                          <w:sz w:val="19"/>
                          <w:szCs w:val="19"/>
                        </w:rPr>
                        <w:t>:</w:t>
                      </w:r>
                      <w:r w:rsidRPr="00AD2FA5">
                        <w:rPr>
                          <w:sz w:val="19"/>
                          <w:szCs w:val="19"/>
                        </w:rPr>
                        <w:t xml:space="preserve"> Insulin clearance (A), plasma insulin concentrations (B), area under the glucose curve (C), hepatic glucose production (D) and glucose turnover (E) for lean mice during at basal and during euglycemic clamp following 3 weeks of dexamethasone (n=10) or vehicle (n=13) treatment. For clamp experiments, insulin was infused at 4 mU/kg/</w:t>
                      </w:r>
                      <w:r w:rsidRPr="00AD2FA5">
                        <w:rPr>
                          <w:sz w:val="19"/>
                          <w:szCs w:val="19"/>
                          <w:highlight w:val="yellow"/>
                        </w:rPr>
                        <w:t>min following a prime continuous infusion of 40mU/kg bolus</w:t>
                      </w:r>
                      <w:r w:rsidRPr="00AD2FA5">
                        <w:rPr>
                          <w:sz w:val="19"/>
                          <w:szCs w:val="19"/>
                        </w:rPr>
                        <w:t>. All mice were fasted for 5-6 hours prior to experiments.</w:t>
                      </w:r>
                    </w:p>
                  </w:txbxContent>
                </v:textbox>
                <w10:wrap type="square"/>
              </v:shape>
            </w:pict>
          </mc:Fallback>
        </mc:AlternateContent>
      </w:r>
      <w:r w:rsidR="000F1EB6">
        <w:rPr>
          <w:rFonts w:ascii="Arial" w:eastAsia="Times New Roman" w:hAnsi="Arial" w:cs="Arial"/>
          <w:color w:val="FF0000"/>
          <w:sz w:val="19"/>
          <w:szCs w:val="19"/>
          <w:shd w:val="clear" w:color="auto" w:fill="FFFFFF"/>
        </w:rPr>
        <w:t>We did perform glucose clamp experiments on</w:t>
      </w:r>
      <w:r w:rsidR="00BC3336">
        <w:rPr>
          <w:rFonts w:ascii="Arial" w:eastAsia="Times New Roman" w:hAnsi="Arial" w:cs="Arial"/>
          <w:color w:val="FF0000"/>
          <w:sz w:val="19"/>
          <w:szCs w:val="19"/>
          <w:shd w:val="clear" w:color="auto" w:fill="FFFFFF"/>
        </w:rPr>
        <w:t xml:space="preserve"> chow-fed</w:t>
      </w:r>
      <w:r w:rsidR="007508B2">
        <w:rPr>
          <w:rFonts w:ascii="Arial" w:eastAsia="Times New Roman" w:hAnsi="Arial" w:cs="Arial"/>
          <w:color w:val="FF0000"/>
          <w:sz w:val="19"/>
          <w:szCs w:val="19"/>
          <w:shd w:val="clear" w:color="auto" w:fill="FFFFFF"/>
        </w:rPr>
        <w:t xml:space="preserve"> (lean)</w:t>
      </w:r>
      <w:r w:rsidR="00BC3336">
        <w:rPr>
          <w:rFonts w:ascii="Arial" w:eastAsia="Times New Roman" w:hAnsi="Arial" w:cs="Arial"/>
          <w:color w:val="FF0000"/>
          <w:sz w:val="19"/>
          <w:szCs w:val="19"/>
          <w:shd w:val="clear" w:color="auto" w:fill="FFFFFF"/>
        </w:rPr>
        <w:t xml:space="preserve"> animals</w:t>
      </w:r>
      <w:r w:rsidR="00E67522">
        <w:rPr>
          <w:rFonts w:ascii="Arial" w:eastAsia="Times New Roman" w:hAnsi="Arial" w:cs="Arial"/>
          <w:color w:val="FF0000"/>
          <w:sz w:val="19"/>
          <w:szCs w:val="19"/>
          <w:shd w:val="clear" w:color="auto" w:fill="FFFFFF"/>
        </w:rPr>
        <w:t>,</w:t>
      </w:r>
      <w:r w:rsidR="00BC3336">
        <w:rPr>
          <w:rFonts w:ascii="Arial" w:eastAsia="Times New Roman" w:hAnsi="Arial" w:cs="Arial"/>
          <w:color w:val="FF0000"/>
          <w:sz w:val="19"/>
          <w:szCs w:val="19"/>
          <w:shd w:val="clear" w:color="auto" w:fill="FFFFFF"/>
        </w:rPr>
        <w:t xml:space="preserve"> </w:t>
      </w:r>
      <w:r w:rsidR="000F1EB6">
        <w:rPr>
          <w:rFonts w:ascii="Arial" w:eastAsia="Times New Roman" w:hAnsi="Arial" w:cs="Arial"/>
          <w:color w:val="FF0000"/>
          <w:sz w:val="19"/>
          <w:szCs w:val="19"/>
          <w:shd w:val="clear" w:color="auto" w:fill="FFFFFF"/>
        </w:rPr>
        <w:t xml:space="preserve">but we observed substantial </w:t>
      </w:r>
      <w:r w:rsidR="00BC3336">
        <w:rPr>
          <w:rFonts w:ascii="Arial" w:eastAsia="Times New Roman" w:hAnsi="Arial" w:cs="Arial"/>
          <w:color w:val="FF0000"/>
          <w:sz w:val="19"/>
          <w:szCs w:val="19"/>
          <w:shd w:val="clear" w:color="auto" w:fill="FFFFFF"/>
        </w:rPr>
        <w:t>differences insulin clearance rates</w:t>
      </w:r>
      <w:r w:rsidR="000F1EB6">
        <w:rPr>
          <w:rFonts w:ascii="Arial" w:eastAsia="Times New Roman" w:hAnsi="Arial" w:cs="Arial"/>
          <w:color w:val="FF0000"/>
          <w:sz w:val="19"/>
          <w:szCs w:val="19"/>
          <w:shd w:val="clear" w:color="auto" w:fill="FFFFFF"/>
        </w:rPr>
        <w:t xml:space="preserve"> between the NCD-control and NCD-dexamethasone groups</w:t>
      </w:r>
      <w:r>
        <w:rPr>
          <w:rFonts w:ascii="Arial" w:eastAsia="Times New Roman" w:hAnsi="Arial" w:cs="Arial"/>
          <w:color w:val="FF0000"/>
          <w:sz w:val="19"/>
          <w:szCs w:val="19"/>
          <w:shd w:val="clear" w:color="auto" w:fill="FFFFFF"/>
        </w:rPr>
        <w:t xml:space="preserve"> (see Figures 4A and B of this response)</w:t>
      </w:r>
      <w:r w:rsidR="000F1EB6">
        <w:rPr>
          <w:rFonts w:ascii="Arial" w:eastAsia="Times New Roman" w:hAnsi="Arial" w:cs="Arial"/>
          <w:color w:val="FF0000"/>
          <w:sz w:val="19"/>
          <w:szCs w:val="19"/>
          <w:shd w:val="clear" w:color="auto" w:fill="FFFFFF"/>
        </w:rPr>
        <w:t xml:space="preserve">.  This </w:t>
      </w:r>
      <w:del w:id="69" w:author="Microsoft Office User" w:date="2018-03-28T15:21:00Z">
        <w:r w:rsidR="000F1EB6" w:rsidDel="00EE3026">
          <w:rPr>
            <w:rFonts w:ascii="Arial" w:eastAsia="Times New Roman" w:hAnsi="Arial" w:cs="Arial"/>
            <w:color w:val="FF0000"/>
            <w:sz w:val="19"/>
            <w:szCs w:val="19"/>
            <w:shd w:val="clear" w:color="auto" w:fill="FFFFFF"/>
          </w:rPr>
          <w:delText xml:space="preserve">was an unexpected finding, but </w:delText>
        </w:r>
      </w:del>
      <w:r w:rsidR="00DE4DFD">
        <w:rPr>
          <w:rFonts w:ascii="Arial" w:eastAsia="Times New Roman" w:hAnsi="Arial" w:cs="Arial"/>
          <w:color w:val="FF0000"/>
          <w:sz w:val="19"/>
          <w:szCs w:val="19"/>
          <w:shd w:val="clear" w:color="auto" w:fill="FFFFFF"/>
        </w:rPr>
        <w:t>is</w:t>
      </w:r>
      <w:r w:rsidR="000F1EB6">
        <w:rPr>
          <w:rFonts w:ascii="Arial" w:eastAsia="Times New Roman" w:hAnsi="Arial" w:cs="Arial"/>
          <w:color w:val="FF0000"/>
          <w:sz w:val="19"/>
          <w:szCs w:val="19"/>
          <w:shd w:val="clear" w:color="auto" w:fill="FFFFFF"/>
        </w:rPr>
        <w:t xml:space="preserve"> </w:t>
      </w:r>
      <w:r w:rsidR="00E67522">
        <w:rPr>
          <w:rFonts w:ascii="Arial" w:eastAsia="Times New Roman" w:hAnsi="Arial" w:cs="Arial"/>
          <w:color w:val="FF0000"/>
          <w:sz w:val="19"/>
          <w:szCs w:val="19"/>
          <w:shd w:val="clear" w:color="auto" w:fill="FFFFFF"/>
        </w:rPr>
        <w:t>concordant</w:t>
      </w:r>
      <w:r w:rsidR="000F1EB6">
        <w:rPr>
          <w:rFonts w:ascii="Arial" w:eastAsia="Times New Roman" w:hAnsi="Arial" w:cs="Arial"/>
          <w:color w:val="FF0000"/>
          <w:sz w:val="19"/>
          <w:szCs w:val="19"/>
          <w:shd w:val="clear" w:color="auto" w:fill="FFFFFF"/>
        </w:rPr>
        <w:t xml:space="preserve"> with previous reports that dexamethasone may cause </w:t>
      </w:r>
      <w:r w:rsidR="006110EE">
        <w:rPr>
          <w:rFonts w:ascii="Arial" w:eastAsia="Times New Roman" w:hAnsi="Arial" w:cs="Arial"/>
          <w:color w:val="FF0000"/>
          <w:sz w:val="19"/>
          <w:szCs w:val="19"/>
          <w:shd w:val="clear" w:color="auto" w:fill="FFFFFF"/>
        </w:rPr>
        <w:t>impaired insulin degradation</w:t>
      </w:r>
      <w:r w:rsidR="00A42C28">
        <w:rPr>
          <w:rFonts w:ascii="Arial" w:eastAsia="Times New Roman" w:hAnsi="Arial" w:cs="Arial"/>
          <w:color w:val="FF0000"/>
          <w:sz w:val="19"/>
          <w:szCs w:val="19"/>
          <w:shd w:val="clear" w:color="auto" w:fill="FFFFFF"/>
        </w:rPr>
        <w:t xml:space="preserve"> </w:t>
      </w:r>
      <w:r w:rsidR="008E1FB6">
        <w:rPr>
          <w:rFonts w:ascii="Arial" w:eastAsia="Times New Roman" w:hAnsi="Arial" w:cs="Arial"/>
          <w:color w:val="FF0000"/>
          <w:sz w:val="19"/>
          <w:szCs w:val="19"/>
          <w:shd w:val="clear" w:color="auto" w:fill="FFFFFF"/>
        </w:rPr>
        <w:fldChar w:fldCharType="begin" w:fldLock="1"/>
      </w:r>
      <w:r w:rsidR="004361D0">
        <w:rPr>
          <w:rFonts w:ascii="Arial" w:eastAsia="Times New Roman" w:hAnsi="Arial" w:cs="Arial"/>
          <w:color w:val="FF0000"/>
          <w:sz w:val="19"/>
          <w:szCs w:val="19"/>
          <w:shd w:val="clear" w:color="auto" w:fill="FFFFFF"/>
        </w:rPr>
        <w:instrText>ADDIN CSL_CITATION { "citationItems" : [ { "id" : "ITEM-1", "itemData" : { "DOI" : "10.1016/j.jsbmb.2015.09.020", "ISSN" : "18791220", "PMID" : "26386462", "abstract" : "Objectives Glucocorticoid treatment induces insulin resistance (IR), which is counteracted by a compensatory hyperinsulinemia, due to increased pancreatic \u03b2-cell function. There is evidence for also reduced hepatic insulin clearance, but whether this correlates with altered activity of insulin-degrading enzyme (IDE) in the liver, is not fully understood. Here, we investigated whether hyperinsulinemia, in glucocorticoid-treated rodents, is associated with any alteration in the insulin clearance and activity of the IDE in the liver. Materials/methods Adult male Swiss mice and Wistar rats were treated with the synthetic glucocorticoid dexamethasone intraperitoneally [1 mg/kg body weight (b.w.)] for 5 consecutive days. Results Glucocorticoid treatment induced IR and hyperinsulinemia in both species, but was more impactful in rats that also displayed glucose intolerance and hyperglycemia. Insulin clearance was reduced in glucocorticoid-treated rats and mice, as judged by the reduction of insulin decay rate and increased insulin area-under-the-curve (47% and 87%, respectively). These results were associated with reduced activity (35%) of hepatic IDE in rats and a tendency to reduction (p = 0.068) in mice, without alteration in hepatic IDE mRNA content, in both species. Conclusion In conclusion, the reduced insulin clearance in glucocorticoid-treated rodents was due to the reduction of hepatic IDE activity, at least in rats, which may contributes to the compensatory hyperinsulinemia. These findings corroborate the idea that short-term and/or partial inhibition of IDE activity in the liver could be beneficial for the glycemic control.", "author" : [ { "dropping-particle" : "", "family" : "Protzek", "given" : "Andr\u00e9 Ot\u00e1vio Peres", "non-dropping-particle" : "", "parse-names" : false, "suffix" : "" }, { "dropping-particle" : "", "family" : "Rezende", "given" : "Luiz Fernando", "non-dropping-particle" : "", "parse-names" : false, "suffix" : "" }, { "dropping-particle" : "", "family" : "Costa-J\u00fanior", "given" : "Jos\u00e9 Maria", "non-dropping-particle" : "", "parse-names" : false, "suffix" : "" }, { "dropping-particle" : "", "family" : "Ferreira", "given" : "Sandra Mara", "non-dropping-particle" : "", "parse-names" : false, "suffix" : "" }, { "dropping-particle" : "", "family" : "Cappelli", "given" : "Ana Paula Gameiro", "non-dropping-particle" : "", "parse-names" : false, "suffix" : "" }, { "dropping-particle" : "De", "family" : "Paula", "given" : "Fl\u00e1via Maria Moura", "non-dropping-particle" : "", "parse-names" : false, "suffix" : "" }, { "dropping-particle" : "De", "family" : "Souza", "given" : "Jane Cristina", "non-dropping-particle" : "", "parse-names" : false, "suffix" : "" }, { "dropping-particle" : "", "family" : "Kurauti", "given" : "Mirian Ayumi", "non-dropping-particle" : "", "parse-names" : false, "suffix" : "" }, { "dropping-particle" : "", "family" : "Carneiro", "given" : "Everardo Magalh\u00e3es", "non-dropping-particle" : "", "parse-names" : false, "suffix" : "" }, { "dropping-particle" : "", "family" : "Rafacho", "given" : "Alex", "non-dropping-particle" : "", "parse-names" : false, "suffix" : "" }, { "dropping-particle" : "", "family" : "Boschero", "given" : "Antonio Carlos", "non-dropping-particle" : "", "parse-names" : false, "suffix" : "" } ], "container-title" : "Journal of Steroid Biochemistry and Molecular Biology", "id" : "ITEM-1", "issued" : { "date-parts" : [ [ "2016" ] ] }, "page" : "1-8", "publisher" : "Elsevier Ltd", "title" : "Hyperinsulinemia caused by dexamethasone treatment is associated with reduced insulin clearance and lower hepatic activity of insulin-degrading enzyme", "type" : "article-journal", "volume" : "155" }, "uris" : [ "http://www.mendeley.com/documents/?uuid=70a1518a-4a69-4db8-97a0-d6f7a0e5c37e" ] }, { "id" : "ITEM-2", "itemData" : { "ISBN" : "0021-9258 (Print)", "ISSN" : "00219258", "abstract" : "The influence of cortisol and other culture conditions on insulin degradation by the chloroquine-sensitive pathway and the chloroquine-nonsensitive pathway (CNP) was investigated in fetal rat hepatocytes during 3 days of culture. The proportions of the chloroquine nonsensitive release of 125I-insulin degradation products into the conditioned medium/h increased from the 1st to the 3rd day of culture, i.e. from 19 to 50% by cells grown in the presence of cortisol and from 17 to 82% by those grown in the absence of cortisol. Replacement of the conditioned medium with the respective fresh medium dramatically enhanced cellular insulin degradation by CNP, i.e. from 22 to 58%, and 19 to 85% in cells grown for 2 days in the presence and absence of cortisol, respectively. Thus, the conditioned medium contained some factor(s) that inhibited CNP. Therefore, we used the inhibited insulin and alpha-casein degradation by papain in vitro as an assay to investigate the nature of the putative anti-(insulin) protease. Cycloheximide completely prevented the appearance of anti-papain activity in the medium. Conditioned medium obtained from cells grown in the presence of cortisol contained about 2-fold more anti-papain activity than the medium that was obtained in the absence of the steroid. The release of anti-papain activity also declined with time from 1 to 3 days of culture and showed an inverse relationship with the magnitude of cellular insulin degradation by CNP. The inhibition of papain-mediated insulin degradation by the anti-(insulin) protease was noncompetitive. The anti-(insulin) protease was nondialyzable (up to the 10-kDa exclusion limit) and inactivated by heat treatment at 50 degrees C for 30 min. These results suggest that fetal hepatocytes synthesize and secrete a glucocorticoid-regulated heat-labile low molecular mass (less than 25 kDa) anti-(insulin) protease, which may contribute to the suppression of insulin degradation caused by the enzymes involved in CNP.", "author" : [ { "dropping-particle" : "", "family" : "Ali", "given" : "M.", "non-dropping-particle" : "", "parse-names" : false, "suffix" : "" }, { "dropping-particle" : "", "family" : "Plas", "given" : "C.", "non-dropping-particle" : "", "parse-names" : false, "suffix" : "" } ], "container-title" : "Journal of Biological Chemistry", "id" : "ITEM-2", "issue" : "35", "issued" : { "date-parts" : [ [ "1989" ] ] }, "page" : "20992-20997", "title" : "Glucocorticoid regulation of chloroquine nonsensitive insulin degradation in cultured fetal rat hypatocytes", "type" : "article-journal", "volume" : "264" }, "uris" : [ "http://www.mendeley.com/documents/?uuid=5ebd1243-4c46-412d-b159-b964e7e32bc7" ] } ], "mendeley" : { "formattedCitation" : "(8,9)", "plainTextFormattedCitation" : "(8,9)", "previouslyFormattedCitation" : "(8,9)" }, "properties" : {  }, "schema" : "https://github.com/citation-style-language/schema/raw/master/csl-citation.json" }</w:instrText>
      </w:r>
      <w:r w:rsidR="008E1FB6">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color w:val="FF0000"/>
          <w:sz w:val="19"/>
          <w:szCs w:val="19"/>
          <w:shd w:val="clear" w:color="auto" w:fill="FFFFFF"/>
        </w:rPr>
        <w:t>(8,9)</w:t>
      </w:r>
      <w:r w:rsidR="008E1FB6">
        <w:rPr>
          <w:rFonts w:ascii="Arial" w:eastAsia="Times New Roman" w:hAnsi="Arial" w:cs="Arial"/>
          <w:color w:val="FF0000"/>
          <w:sz w:val="19"/>
          <w:szCs w:val="19"/>
          <w:shd w:val="clear" w:color="auto" w:fill="FFFFFF"/>
        </w:rPr>
        <w:fldChar w:fldCharType="end"/>
      </w:r>
      <w:r w:rsidR="000F1EB6">
        <w:rPr>
          <w:rFonts w:ascii="Arial" w:eastAsia="Times New Roman" w:hAnsi="Arial" w:cs="Arial"/>
          <w:color w:val="FF0000"/>
          <w:sz w:val="19"/>
          <w:szCs w:val="19"/>
          <w:shd w:val="clear" w:color="auto" w:fill="FFFFFF"/>
        </w:rPr>
        <w:t>.  Importantly this was not observed in the HFD animals</w:t>
      </w:r>
      <w:r w:rsidR="00DE4DFD">
        <w:rPr>
          <w:rFonts w:ascii="Arial" w:eastAsia="Times New Roman" w:hAnsi="Arial" w:cs="Arial"/>
          <w:color w:val="FF0000"/>
          <w:sz w:val="19"/>
          <w:szCs w:val="19"/>
          <w:shd w:val="clear" w:color="auto" w:fill="FFFFFF"/>
        </w:rPr>
        <w:t xml:space="preserve"> (see Supplementary Figure 1F)</w:t>
      </w:r>
      <w:r w:rsidR="006110EE">
        <w:rPr>
          <w:rFonts w:ascii="Arial" w:eastAsia="Times New Roman" w:hAnsi="Arial" w:cs="Arial"/>
          <w:color w:val="FF0000"/>
          <w:sz w:val="19"/>
          <w:szCs w:val="19"/>
          <w:shd w:val="clear" w:color="auto" w:fill="FFFFFF"/>
        </w:rPr>
        <w:t xml:space="preserve">, nor does it </w:t>
      </w:r>
      <w:r>
        <w:rPr>
          <w:rFonts w:ascii="Arial" w:eastAsia="Times New Roman" w:hAnsi="Arial" w:cs="Arial"/>
          <w:color w:val="FF0000"/>
          <w:sz w:val="19"/>
          <w:szCs w:val="19"/>
          <w:shd w:val="clear" w:color="auto" w:fill="FFFFFF"/>
        </w:rPr>
        <w:t xml:space="preserve">strongly </w:t>
      </w:r>
      <w:r w:rsidR="006110EE">
        <w:rPr>
          <w:rFonts w:ascii="Arial" w:eastAsia="Times New Roman" w:hAnsi="Arial" w:cs="Arial"/>
          <w:color w:val="FF0000"/>
          <w:sz w:val="19"/>
          <w:szCs w:val="19"/>
          <w:shd w:val="clear" w:color="auto" w:fill="FFFFFF"/>
        </w:rPr>
        <w:t>impact our interpretation of insulin tolerance tests</w:t>
      </w:r>
      <w:r w:rsidR="000F1EB6">
        <w:rPr>
          <w:rFonts w:ascii="Arial" w:eastAsia="Times New Roman" w:hAnsi="Arial" w:cs="Arial"/>
          <w:color w:val="FF0000"/>
          <w:sz w:val="19"/>
          <w:szCs w:val="19"/>
          <w:shd w:val="clear" w:color="auto" w:fill="FFFFFF"/>
        </w:rPr>
        <w:t xml:space="preserve">.  This </w:t>
      </w:r>
      <w:r>
        <w:rPr>
          <w:rFonts w:ascii="Arial" w:eastAsia="Times New Roman" w:hAnsi="Arial" w:cs="Arial"/>
          <w:color w:val="FF0000"/>
          <w:sz w:val="19"/>
          <w:szCs w:val="19"/>
          <w:shd w:val="clear" w:color="auto" w:fill="FFFFFF"/>
        </w:rPr>
        <w:t xml:space="preserve">confounding effect </w:t>
      </w:r>
      <w:r w:rsidR="000F1EB6">
        <w:rPr>
          <w:rFonts w:ascii="Arial" w:eastAsia="Times New Roman" w:hAnsi="Arial" w:cs="Arial"/>
          <w:color w:val="FF0000"/>
          <w:sz w:val="19"/>
          <w:szCs w:val="19"/>
          <w:shd w:val="clear" w:color="auto" w:fill="FFFFFF"/>
        </w:rPr>
        <w:t xml:space="preserve">made interpretation </w:t>
      </w:r>
      <w:r w:rsidR="00DE4DFD">
        <w:rPr>
          <w:rFonts w:ascii="Arial" w:eastAsia="Times New Roman" w:hAnsi="Arial" w:cs="Arial"/>
          <w:color w:val="FF0000"/>
          <w:sz w:val="19"/>
          <w:szCs w:val="19"/>
          <w:shd w:val="clear" w:color="auto" w:fill="FFFFFF"/>
        </w:rPr>
        <w:t xml:space="preserve">of NCD glucose clamps </w:t>
      </w:r>
      <w:r w:rsidR="000F1EB6">
        <w:rPr>
          <w:rFonts w:ascii="Arial" w:eastAsia="Times New Roman" w:hAnsi="Arial" w:cs="Arial"/>
          <w:color w:val="FF0000"/>
          <w:sz w:val="19"/>
          <w:szCs w:val="19"/>
          <w:shd w:val="clear" w:color="auto" w:fill="FFFFFF"/>
        </w:rPr>
        <w:t xml:space="preserve">problematic because the two groups in the NCD cohort had different effective insulin exposures, </w:t>
      </w:r>
      <w:r>
        <w:rPr>
          <w:rFonts w:ascii="Arial" w:eastAsia="Times New Roman" w:hAnsi="Arial" w:cs="Arial"/>
          <w:color w:val="FF0000"/>
          <w:sz w:val="19"/>
          <w:szCs w:val="19"/>
          <w:shd w:val="clear" w:color="auto" w:fill="FFFFFF"/>
        </w:rPr>
        <w:t xml:space="preserve">and </w:t>
      </w:r>
      <w:r w:rsidR="000F1EB6">
        <w:rPr>
          <w:rFonts w:ascii="Arial" w:eastAsia="Times New Roman" w:hAnsi="Arial" w:cs="Arial"/>
          <w:color w:val="FF0000"/>
          <w:sz w:val="19"/>
          <w:szCs w:val="19"/>
          <w:shd w:val="clear" w:color="auto" w:fill="FFFFFF"/>
        </w:rPr>
        <w:t xml:space="preserve">we chose to not include those data.  The result of the impaired </w:t>
      </w:r>
      <w:r w:rsidR="00DE4DFD">
        <w:rPr>
          <w:rFonts w:ascii="Arial" w:eastAsia="Times New Roman" w:hAnsi="Arial" w:cs="Arial"/>
          <w:color w:val="FF0000"/>
          <w:sz w:val="19"/>
          <w:szCs w:val="19"/>
          <w:shd w:val="clear" w:color="auto" w:fill="FFFFFF"/>
        </w:rPr>
        <w:t>i</w:t>
      </w:r>
      <w:r w:rsidR="00323FED">
        <w:rPr>
          <w:rFonts w:ascii="Arial" w:eastAsia="Times New Roman" w:hAnsi="Arial" w:cs="Arial"/>
          <w:color w:val="FF0000"/>
          <w:sz w:val="19"/>
          <w:szCs w:val="19"/>
          <w:shd w:val="clear" w:color="auto" w:fill="FFFFFF"/>
        </w:rPr>
        <w:t>n</w:t>
      </w:r>
      <w:r w:rsidR="00DE4DFD">
        <w:rPr>
          <w:rFonts w:ascii="Arial" w:eastAsia="Times New Roman" w:hAnsi="Arial" w:cs="Arial"/>
          <w:color w:val="FF0000"/>
          <w:sz w:val="19"/>
          <w:szCs w:val="19"/>
          <w:shd w:val="clear" w:color="auto" w:fill="FFFFFF"/>
        </w:rPr>
        <w:t>sulin</w:t>
      </w:r>
      <w:r w:rsidR="000F1EB6">
        <w:rPr>
          <w:rFonts w:ascii="Arial" w:eastAsia="Times New Roman" w:hAnsi="Arial" w:cs="Arial"/>
          <w:color w:val="FF0000"/>
          <w:sz w:val="19"/>
          <w:szCs w:val="19"/>
          <w:shd w:val="clear" w:color="auto" w:fill="FFFFFF"/>
        </w:rPr>
        <w:t xml:space="preserve"> clearance was that NCD animals appeared</w:t>
      </w:r>
      <w:ins w:id="70" w:author="Microsoft Office User" w:date="2018-03-28T15:22:00Z">
        <w:r w:rsidR="00EE3026">
          <w:rPr>
            <w:rFonts w:ascii="Arial" w:eastAsia="Times New Roman" w:hAnsi="Arial" w:cs="Arial"/>
            <w:color w:val="FF0000"/>
            <w:sz w:val="19"/>
            <w:szCs w:val="19"/>
            <w:shd w:val="clear" w:color="auto" w:fill="FFFFFF"/>
          </w:rPr>
          <w:t xml:space="preserve"> to</w:t>
        </w:r>
      </w:ins>
      <w:r w:rsidR="000F1EB6">
        <w:rPr>
          <w:rFonts w:ascii="Arial" w:eastAsia="Times New Roman" w:hAnsi="Arial" w:cs="Arial"/>
          <w:color w:val="FF0000"/>
          <w:sz w:val="19"/>
          <w:szCs w:val="19"/>
          <w:shd w:val="clear" w:color="auto" w:fill="FFFFFF"/>
        </w:rPr>
        <w:t xml:space="preserve"> have very modest differences when treated with dexamethasone in terms of glucose infusion rate, rate of glucose disposal and endogenous glucose production</w:t>
      </w:r>
      <w:r>
        <w:rPr>
          <w:rFonts w:ascii="Arial" w:eastAsia="Times New Roman" w:hAnsi="Arial" w:cs="Arial"/>
          <w:color w:val="FF0000"/>
          <w:sz w:val="19"/>
          <w:szCs w:val="19"/>
          <w:shd w:val="clear" w:color="auto" w:fill="FFFFFF"/>
        </w:rPr>
        <w:t xml:space="preserve"> (Figures 4C-E of this response)</w:t>
      </w:r>
      <w:r w:rsidR="00DE4DFD">
        <w:rPr>
          <w:rFonts w:ascii="Arial" w:eastAsia="Times New Roman" w:hAnsi="Arial" w:cs="Arial"/>
          <w:color w:val="FF0000"/>
          <w:sz w:val="19"/>
          <w:szCs w:val="19"/>
          <w:shd w:val="clear" w:color="auto" w:fill="FFFFFF"/>
        </w:rPr>
        <w:t>, likely a counterbalance between insulin resistance and insulin turnover</w:t>
      </w:r>
      <w:r w:rsidR="000F1EB6">
        <w:rPr>
          <w:rFonts w:ascii="Arial" w:eastAsia="Times New Roman" w:hAnsi="Arial" w:cs="Arial"/>
          <w:color w:val="FF0000"/>
          <w:sz w:val="19"/>
          <w:szCs w:val="19"/>
          <w:shd w:val="clear" w:color="auto" w:fill="FFFFFF"/>
        </w:rPr>
        <w:t xml:space="preserve">.  While </w:t>
      </w:r>
      <w:r>
        <w:rPr>
          <w:rFonts w:ascii="Arial" w:eastAsia="Times New Roman" w:hAnsi="Arial" w:cs="Arial"/>
          <w:color w:val="FF0000"/>
          <w:sz w:val="19"/>
          <w:szCs w:val="19"/>
          <w:shd w:val="clear" w:color="auto" w:fill="FFFFFF"/>
        </w:rPr>
        <w:t xml:space="preserve">these data </w:t>
      </w:r>
      <w:r w:rsidR="000F1EB6">
        <w:rPr>
          <w:rFonts w:ascii="Arial" w:eastAsia="Times New Roman" w:hAnsi="Arial" w:cs="Arial"/>
          <w:color w:val="FF0000"/>
          <w:sz w:val="19"/>
          <w:szCs w:val="19"/>
          <w:shd w:val="clear" w:color="auto" w:fill="FFFFFF"/>
        </w:rPr>
        <w:t>broadly agree with our overall hypothesis of more impaired glucose homeostasis in obese, dexamethasone treated animals, we thought that this would be confusing and tangential to the reader.  We will defer to the editor and reviewers though, if thes</w:t>
      </w:r>
      <w:r w:rsidR="00323FED">
        <w:rPr>
          <w:rFonts w:ascii="Arial" w:eastAsia="Times New Roman" w:hAnsi="Arial" w:cs="Arial"/>
          <w:color w:val="FF0000"/>
          <w:sz w:val="19"/>
          <w:szCs w:val="19"/>
          <w:shd w:val="clear" w:color="auto" w:fill="FFFFFF"/>
        </w:rPr>
        <w:t>e</w:t>
      </w:r>
      <w:r w:rsidR="000F1EB6">
        <w:rPr>
          <w:rFonts w:ascii="Arial" w:eastAsia="Times New Roman" w:hAnsi="Arial" w:cs="Arial"/>
          <w:color w:val="FF0000"/>
          <w:sz w:val="19"/>
          <w:szCs w:val="19"/>
          <w:shd w:val="clear" w:color="auto" w:fill="FFFFFF"/>
        </w:rPr>
        <w:t xml:space="preserve"> data deemed to be of value, we are happy to include them in the manuscript, but fo</w:t>
      </w:r>
      <w:r w:rsidR="00DE4DFD">
        <w:rPr>
          <w:rFonts w:ascii="Arial" w:eastAsia="Times New Roman" w:hAnsi="Arial" w:cs="Arial"/>
          <w:color w:val="FF0000"/>
          <w:sz w:val="19"/>
          <w:szCs w:val="19"/>
          <w:shd w:val="clear" w:color="auto" w:fill="FFFFFF"/>
        </w:rPr>
        <w:t>r</w:t>
      </w:r>
      <w:r w:rsidR="000F1EB6">
        <w:rPr>
          <w:rFonts w:ascii="Arial" w:eastAsia="Times New Roman" w:hAnsi="Arial" w:cs="Arial"/>
          <w:color w:val="FF0000"/>
          <w:sz w:val="19"/>
          <w:szCs w:val="19"/>
          <w:shd w:val="clear" w:color="auto" w:fill="FFFFFF"/>
        </w:rPr>
        <w:t xml:space="preserve"> now present them </w:t>
      </w:r>
      <w:del w:id="71" w:author="Microsoft Office User" w:date="2018-03-28T15:22:00Z">
        <w:r w:rsidR="000F1EB6" w:rsidDel="00EE3026">
          <w:rPr>
            <w:rFonts w:ascii="Arial" w:eastAsia="Times New Roman" w:hAnsi="Arial" w:cs="Arial"/>
            <w:color w:val="FF0000"/>
            <w:sz w:val="19"/>
            <w:szCs w:val="19"/>
            <w:shd w:val="clear" w:color="auto" w:fill="FFFFFF"/>
          </w:rPr>
          <w:delText>below:</w:delText>
        </w:r>
      </w:del>
      <w:ins w:id="72" w:author="Microsoft Office User" w:date="2018-03-28T15:22:00Z">
        <w:r w:rsidR="00EE3026">
          <w:rPr>
            <w:rFonts w:ascii="Arial" w:eastAsia="Times New Roman" w:hAnsi="Arial" w:cs="Arial"/>
            <w:color w:val="FF0000"/>
            <w:sz w:val="19"/>
            <w:szCs w:val="19"/>
            <w:shd w:val="clear" w:color="auto" w:fill="FFFFFF"/>
          </w:rPr>
          <w:t>here.</w:t>
        </w:r>
      </w:ins>
      <w:r w:rsidR="00BC3336">
        <w:rPr>
          <w:rFonts w:ascii="Arial" w:eastAsia="Times New Roman" w:hAnsi="Arial" w:cs="Arial"/>
          <w:color w:val="FF0000"/>
          <w:sz w:val="19"/>
          <w:szCs w:val="19"/>
          <w:shd w:val="clear" w:color="auto" w:fill="FFFFFF"/>
        </w:rPr>
        <w:t xml:space="preserve"> </w:t>
      </w:r>
    </w:p>
    <w:p w14:paraId="5A242A6A" w14:textId="46256F03" w:rsidR="003629DC" w:rsidRDefault="003629DC"/>
    <w:p w14:paraId="3C4CBACE" w14:textId="6737ED64"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66A746C7"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3A53273F" w14:textId="77777777" w:rsidR="00D0769A" w:rsidRDefault="00D0769A" w:rsidP="0015217E">
      <w:pPr>
        <w:widowControl w:val="0"/>
        <w:autoSpaceDE w:val="0"/>
        <w:autoSpaceDN w:val="0"/>
        <w:adjustRightInd w:val="0"/>
        <w:ind w:left="640" w:hanging="640"/>
        <w:rPr>
          <w:rFonts w:ascii="Arial" w:eastAsia="Times New Roman" w:hAnsi="Arial" w:cs="Arial"/>
          <w:color w:val="FF0000"/>
          <w:sz w:val="19"/>
          <w:szCs w:val="19"/>
          <w:shd w:val="clear" w:color="auto" w:fill="FFFFFF"/>
        </w:rPr>
      </w:pPr>
    </w:p>
    <w:p w14:paraId="23156565" w14:textId="3AE38C08" w:rsidR="00D0769A" w:rsidRPr="00D0769A" w:rsidRDefault="00D0769A" w:rsidP="0015217E">
      <w:pPr>
        <w:widowControl w:val="0"/>
        <w:autoSpaceDE w:val="0"/>
        <w:autoSpaceDN w:val="0"/>
        <w:adjustRightInd w:val="0"/>
        <w:ind w:left="640" w:hanging="640"/>
        <w:rPr>
          <w:rFonts w:ascii="Arial" w:eastAsia="Times New Roman" w:hAnsi="Arial" w:cs="Arial"/>
          <w:b/>
          <w:color w:val="FF0000"/>
          <w:sz w:val="19"/>
          <w:szCs w:val="19"/>
          <w:shd w:val="clear" w:color="auto" w:fill="FFFFFF"/>
        </w:rPr>
      </w:pPr>
      <w:r w:rsidRPr="00D0769A">
        <w:rPr>
          <w:rFonts w:ascii="Arial" w:eastAsia="Times New Roman" w:hAnsi="Arial" w:cs="Arial"/>
          <w:b/>
          <w:color w:val="FF0000"/>
          <w:sz w:val="19"/>
          <w:szCs w:val="19"/>
          <w:shd w:val="clear" w:color="auto" w:fill="FFFFFF"/>
        </w:rPr>
        <w:t>References</w:t>
      </w:r>
    </w:p>
    <w:p w14:paraId="293BCD4D" w14:textId="4B7C5DF1" w:rsidR="004361D0" w:rsidRPr="004361D0" w:rsidRDefault="003629DC" w:rsidP="004361D0">
      <w:pPr>
        <w:widowControl w:val="0"/>
        <w:autoSpaceDE w:val="0"/>
        <w:autoSpaceDN w:val="0"/>
        <w:adjustRightInd w:val="0"/>
        <w:ind w:left="640" w:hanging="640"/>
        <w:rPr>
          <w:rFonts w:ascii="Arial" w:eastAsia="Times New Roman" w:hAnsi="Arial" w:cs="Arial"/>
          <w:noProof/>
          <w:sz w:val="20"/>
        </w:rPr>
      </w:pPr>
      <w:r>
        <w:rPr>
          <w:rFonts w:ascii="Arial" w:eastAsia="Times New Roman" w:hAnsi="Arial" w:cs="Arial"/>
          <w:color w:val="FF0000"/>
          <w:sz w:val="19"/>
          <w:szCs w:val="19"/>
          <w:shd w:val="clear" w:color="auto" w:fill="FFFFFF"/>
        </w:rPr>
        <w:fldChar w:fldCharType="begin" w:fldLock="1"/>
      </w:r>
      <w:r>
        <w:rPr>
          <w:rFonts w:ascii="Arial" w:eastAsia="Times New Roman" w:hAnsi="Arial" w:cs="Arial"/>
          <w:color w:val="FF0000"/>
          <w:sz w:val="19"/>
          <w:szCs w:val="19"/>
          <w:shd w:val="clear" w:color="auto" w:fill="FFFFFF"/>
        </w:rPr>
        <w:instrText xml:space="preserve">ADDIN Mendeley Bibliography CSL_BIBLIOGRAPHY </w:instrText>
      </w:r>
      <w:r>
        <w:rPr>
          <w:rFonts w:ascii="Arial" w:eastAsia="Times New Roman" w:hAnsi="Arial" w:cs="Arial"/>
          <w:color w:val="FF0000"/>
          <w:sz w:val="19"/>
          <w:szCs w:val="19"/>
          <w:shd w:val="clear" w:color="auto" w:fill="FFFFFF"/>
        </w:rPr>
        <w:fldChar w:fldCharType="separate"/>
      </w:r>
      <w:r w:rsidR="004361D0" w:rsidRPr="004361D0">
        <w:rPr>
          <w:rFonts w:ascii="Arial" w:eastAsia="Times New Roman" w:hAnsi="Arial" w:cs="Arial"/>
          <w:noProof/>
          <w:sz w:val="20"/>
        </w:rPr>
        <w:t xml:space="preserve">1. </w:t>
      </w:r>
      <w:r w:rsidR="004361D0" w:rsidRPr="004361D0">
        <w:rPr>
          <w:rFonts w:ascii="Arial" w:eastAsia="Times New Roman" w:hAnsi="Arial" w:cs="Arial"/>
          <w:noProof/>
          <w:sz w:val="20"/>
        </w:rPr>
        <w:tab/>
      </w:r>
      <w:r w:rsidR="004361D0" w:rsidRPr="004361D0">
        <w:rPr>
          <w:rFonts w:ascii="Arial" w:eastAsia="Times New Roman" w:hAnsi="Arial" w:cs="Arial"/>
          <w:b/>
          <w:bCs/>
          <w:noProof/>
          <w:sz w:val="20"/>
        </w:rPr>
        <w:t>Lee SM, Bressler R.</w:t>
      </w:r>
      <w:r w:rsidR="004361D0" w:rsidRPr="004361D0">
        <w:rPr>
          <w:rFonts w:ascii="Arial" w:eastAsia="Times New Roman" w:hAnsi="Arial" w:cs="Arial"/>
          <w:noProof/>
          <w:sz w:val="20"/>
        </w:rPr>
        <w:t xml:space="preserve"> Prevention of diabetic nephropathy by diet control in the db/db mouse. </w:t>
      </w:r>
      <w:r w:rsidR="004361D0" w:rsidRPr="004361D0">
        <w:rPr>
          <w:rFonts w:ascii="Arial" w:eastAsia="Times New Roman" w:hAnsi="Arial" w:cs="Arial"/>
          <w:i/>
          <w:iCs/>
          <w:noProof/>
          <w:sz w:val="20"/>
        </w:rPr>
        <w:t>Diabetes</w:t>
      </w:r>
      <w:r w:rsidR="004361D0" w:rsidRPr="004361D0">
        <w:rPr>
          <w:rFonts w:ascii="Arial" w:eastAsia="Times New Roman" w:hAnsi="Arial" w:cs="Arial"/>
          <w:noProof/>
          <w:sz w:val="20"/>
        </w:rPr>
        <w:t xml:space="preserve"> 1981;30(2):106–111.</w:t>
      </w:r>
    </w:p>
    <w:p w14:paraId="763FD0B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2. </w:t>
      </w:r>
      <w:r w:rsidRPr="004361D0">
        <w:rPr>
          <w:rFonts w:ascii="Arial" w:eastAsia="Times New Roman" w:hAnsi="Arial" w:cs="Arial"/>
          <w:noProof/>
          <w:sz w:val="20"/>
        </w:rPr>
        <w:tab/>
      </w:r>
      <w:r w:rsidRPr="004361D0">
        <w:rPr>
          <w:rFonts w:ascii="Arial" w:eastAsia="Times New Roman" w:hAnsi="Arial" w:cs="Arial"/>
          <w:b/>
          <w:bCs/>
          <w:noProof/>
          <w:sz w:val="20"/>
        </w:rPr>
        <w:t>Tyrrell JB, Findling JW, Aron DC, Fitzgerald PA, Forsham PH.</w:t>
      </w:r>
      <w:r w:rsidRPr="004361D0">
        <w:rPr>
          <w:rFonts w:ascii="Arial" w:eastAsia="Times New Roman" w:hAnsi="Arial" w:cs="Arial"/>
          <w:noProof/>
          <w:sz w:val="20"/>
        </w:rPr>
        <w:t xml:space="preserve"> An overnight high-dose dexamethasone suppression test for rapid differential diagnosis of Cushing’s syndrome. </w:t>
      </w:r>
      <w:r w:rsidRPr="004361D0">
        <w:rPr>
          <w:rFonts w:ascii="Arial" w:eastAsia="Times New Roman" w:hAnsi="Arial" w:cs="Arial"/>
          <w:i/>
          <w:iCs/>
          <w:noProof/>
          <w:sz w:val="20"/>
        </w:rPr>
        <w:t>Ann.Intern.Med.</w:t>
      </w:r>
      <w:r w:rsidRPr="004361D0">
        <w:rPr>
          <w:rFonts w:ascii="Arial" w:eastAsia="Times New Roman" w:hAnsi="Arial" w:cs="Arial"/>
          <w:noProof/>
          <w:sz w:val="20"/>
        </w:rPr>
        <w:t xml:space="preserve"> 1986;104:180–186.</w:t>
      </w:r>
    </w:p>
    <w:p w14:paraId="09381E0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3. </w:t>
      </w:r>
      <w:r w:rsidRPr="004361D0">
        <w:rPr>
          <w:rFonts w:ascii="Arial" w:eastAsia="Times New Roman" w:hAnsi="Arial" w:cs="Arial"/>
          <w:noProof/>
          <w:sz w:val="20"/>
        </w:rPr>
        <w:tab/>
      </w:r>
      <w:r w:rsidRPr="004361D0">
        <w:rPr>
          <w:rFonts w:ascii="Arial" w:eastAsia="Times New Roman" w:hAnsi="Arial" w:cs="Arial"/>
          <w:b/>
          <w:bCs/>
          <w:noProof/>
          <w:sz w:val="20"/>
        </w:rPr>
        <w:t>Fleseriu M, Biller BMK, Findling JW, Molitch ME, Schteingart DE, Gross C, Auchus R, Bailey T, Biller BMK, Carroll T, Colleran K, Fein H, Findling JW, Fleseriu M, Hamrahian A, Katznelson L, Kerr J, Kipnes M, Kirschner L, Koch C, Lerman S, Lyons T, McPhaul M, Molitch ME, Schteingart DE, Vaughan TB, Weiss R.</w:t>
      </w:r>
      <w:r w:rsidRPr="004361D0">
        <w:rPr>
          <w:rFonts w:ascii="Arial" w:eastAsia="Times New Roman" w:hAnsi="Arial" w:cs="Arial"/>
          <w:noProof/>
          <w:sz w:val="20"/>
        </w:rPr>
        <w:t xml:space="preserve"> Mifepristone, a Glucocorticoid Receptor Antagonist, Produces Clinical and Metabolic Benefits in Patients with Cushing’s Syndrome. </w:t>
      </w:r>
      <w:r w:rsidRPr="004361D0">
        <w:rPr>
          <w:rFonts w:ascii="Arial" w:eastAsia="Times New Roman" w:hAnsi="Arial" w:cs="Arial"/>
          <w:i/>
          <w:iCs/>
          <w:noProof/>
          <w:sz w:val="20"/>
        </w:rPr>
        <w:t>J. Clin. Endocrinol. Metab.</w:t>
      </w:r>
      <w:r w:rsidRPr="004361D0">
        <w:rPr>
          <w:rFonts w:ascii="Arial" w:eastAsia="Times New Roman" w:hAnsi="Arial" w:cs="Arial"/>
          <w:noProof/>
          <w:sz w:val="20"/>
        </w:rPr>
        <w:t xml:space="preserve"> 2012;97(6):2039–2049.</w:t>
      </w:r>
    </w:p>
    <w:p w14:paraId="48E5E3DD"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4. </w:t>
      </w:r>
      <w:r w:rsidRPr="004361D0">
        <w:rPr>
          <w:rFonts w:ascii="Arial" w:eastAsia="Times New Roman" w:hAnsi="Arial" w:cs="Arial"/>
          <w:noProof/>
          <w:sz w:val="20"/>
        </w:rPr>
        <w:tab/>
      </w:r>
      <w:r w:rsidRPr="004361D0">
        <w:rPr>
          <w:rFonts w:ascii="Arial" w:eastAsia="Times New Roman" w:hAnsi="Arial" w:cs="Arial"/>
          <w:b/>
          <w:bCs/>
          <w:noProof/>
          <w:sz w:val="20"/>
        </w:rPr>
        <w:t>Medscape.</w:t>
      </w:r>
      <w:r w:rsidRPr="004361D0">
        <w:rPr>
          <w:rFonts w:ascii="Arial" w:eastAsia="Times New Roman" w:hAnsi="Arial" w:cs="Arial"/>
          <w:noProof/>
          <w:sz w:val="20"/>
        </w:rPr>
        <w:t xml:space="preserve"> Decadron, Dexamethasone Intensol (dexamethasone) dosing, indications, interactions, adverse effects, and more. Available at: https://reference.medscape.com/drug/decadron-dexamethasone-intensol-dexamethasone-342741. Accessed March 26, 2018.</w:t>
      </w:r>
    </w:p>
    <w:p w14:paraId="36637AE4"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5. </w:t>
      </w:r>
      <w:r w:rsidRPr="004361D0">
        <w:rPr>
          <w:rFonts w:ascii="Arial" w:eastAsia="Times New Roman" w:hAnsi="Arial" w:cs="Arial"/>
          <w:noProof/>
          <w:sz w:val="20"/>
        </w:rPr>
        <w:tab/>
      </w:r>
      <w:r w:rsidRPr="004361D0">
        <w:rPr>
          <w:rFonts w:ascii="Arial" w:eastAsia="Times New Roman" w:hAnsi="Arial" w:cs="Arial"/>
          <w:b/>
          <w:bCs/>
          <w:noProof/>
          <w:sz w:val="20"/>
        </w:rPr>
        <w:t>Martin NM, Dhillo WS, Banerjee A, Abdulali A, Jayasena CN, Donaldson M, Todd JF, Meeran K.</w:t>
      </w:r>
      <w:r w:rsidRPr="004361D0">
        <w:rPr>
          <w:rFonts w:ascii="Arial" w:eastAsia="Times New Roman" w:hAnsi="Arial" w:cs="Arial"/>
          <w:noProof/>
          <w:sz w:val="20"/>
        </w:rPr>
        <w:t xml:space="preserve"> Comparison of the dexamethasone-suppressed corticotropin-releasing hormone test and low-dose dexamethasone suppression test in the diagnosis of cushing’s syndrome. </w:t>
      </w:r>
      <w:r w:rsidRPr="004361D0">
        <w:rPr>
          <w:rFonts w:ascii="Arial" w:eastAsia="Times New Roman" w:hAnsi="Arial" w:cs="Arial"/>
          <w:i/>
          <w:iCs/>
          <w:noProof/>
          <w:sz w:val="20"/>
        </w:rPr>
        <w:t>J. Clin. Endocrinol. Metab.</w:t>
      </w:r>
      <w:r w:rsidRPr="004361D0">
        <w:rPr>
          <w:rFonts w:ascii="Arial" w:eastAsia="Times New Roman" w:hAnsi="Arial" w:cs="Arial"/>
          <w:noProof/>
          <w:sz w:val="20"/>
        </w:rPr>
        <w:t xml:space="preserve"> 2006;91(7):2582–2586.</w:t>
      </w:r>
    </w:p>
    <w:p w14:paraId="216E3BFF"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lastRenderedPageBreak/>
        <w:t xml:space="preserve">6. </w:t>
      </w:r>
      <w:r w:rsidRPr="004361D0">
        <w:rPr>
          <w:rFonts w:ascii="Arial" w:eastAsia="Times New Roman" w:hAnsi="Arial" w:cs="Arial"/>
          <w:noProof/>
          <w:sz w:val="20"/>
        </w:rPr>
        <w:tab/>
      </w:r>
      <w:r w:rsidRPr="004361D0">
        <w:rPr>
          <w:rFonts w:ascii="Arial" w:eastAsia="Times New Roman" w:hAnsi="Arial" w:cs="Arial"/>
          <w:b/>
          <w:bCs/>
          <w:noProof/>
          <w:sz w:val="20"/>
        </w:rPr>
        <w:t>Papanicolaou DA, Yanovski JA, Cutler GB, Chrousos GP, Nieman LK.</w:t>
      </w:r>
      <w:r w:rsidRPr="004361D0">
        <w:rPr>
          <w:rFonts w:ascii="Arial" w:eastAsia="Times New Roman" w:hAnsi="Arial" w:cs="Arial"/>
          <w:noProof/>
          <w:sz w:val="20"/>
        </w:rPr>
        <w:t xml:space="preserve"> Distinguishes Cushing ’ s Syndrome from Pseudo-Cushing. </w:t>
      </w:r>
      <w:r w:rsidRPr="004361D0">
        <w:rPr>
          <w:rFonts w:ascii="Arial" w:eastAsia="Times New Roman" w:hAnsi="Arial" w:cs="Arial"/>
          <w:i/>
          <w:iCs/>
          <w:noProof/>
          <w:sz w:val="20"/>
        </w:rPr>
        <w:t>Endocrinol. Metab.</w:t>
      </w:r>
      <w:r w:rsidRPr="004361D0">
        <w:rPr>
          <w:rFonts w:ascii="Arial" w:eastAsia="Times New Roman" w:hAnsi="Arial" w:cs="Arial"/>
          <w:noProof/>
          <w:sz w:val="20"/>
        </w:rPr>
        <w:t xml:space="preserve"> 2009;83(4):1163–1167.</w:t>
      </w:r>
    </w:p>
    <w:p w14:paraId="1D005DD6"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7. </w:t>
      </w:r>
      <w:r w:rsidRPr="004361D0">
        <w:rPr>
          <w:rFonts w:ascii="Arial" w:eastAsia="Times New Roman" w:hAnsi="Arial" w:cs="Arial"/>
          <w:noProof/>
          <w:sz w:val="20"/>
        </w:rPr>
        <w:tab/>
      </w:r>
      <w:r w:rsidRPr="004361D0">
        <w:rPr>
          <w:rFonts w:ascii="Arial" w:eastAsia="Times New Roman" w:hAnsi="Arial" w:cs="Arial"/>
          <w:b/>
          <w:bCs/>
          <w:noProof/>
          <w:sz w:val="20"/>
        </w:rPr>
        <w:t>Gaidhu MP, Anthony NM, Patel P, Hawke TJ, Ceddia RB.</w:t>
      </w:r>
      <w:r w:rsidRPr="004361D0">
        <w:rPr>
          <w:rFonts w:ascii="Arial" w:eastAsia="Times New Roman" w:hAnsi="Arial" w:cs="Arial"/>
          <w:noProof/>
          <w:sz w:val="20"/>
        </w:rPr>
        <w:t xml:space="preserve"> Dysregulation of lipolysis and lipid metabolism in visceral and subcutaneous adipocytes by high-fat diet: role of ATGL, HSL, and AMPK. </w:t>
      </w:r>
      <w:r w:rsidRPr="004361D0">
        <w:rPr>
          <w:rFonts w:ascii="Arial" w:eastAsia="Times New Roman" w:hAnsi="Arial" w:cs="Arial"/>
          <w:i/>
          <w:iCs/>
          <w:noProof/>
          <w:sz w:val="20"/>
        </w:rPr>
        <w:t>Am. J. Physiol. - Cell Physiol.</w:t>
      </w:r>
      <w:r w:rsidRPr="004361D0">
        <w:rPr>
          <w:rFonts w:ascii="Arial" w:eastAsia="Times New Roman" w:hAnsi="Arial" w:cs="Arial"/>
          <w:noProof/>
          <w:sz w:val="20"/>
        </w:rPr>
        <w:t xml:space="preserve"> 2010;298(4):C961–C971.</w:t>
      </w:r>
    </w:p>
    <w:p w14:paraId="321C9710" w14:textId="77777777" w:rsidR="004361D0" w:rsidRPr="004361D0" w:rsidRDefault="004361D0" w:rsidP="004361D0">
      <w:pPr>
        <w:widowControl w:val="0"/>
        <w:autoSpaceDE w:val="0"/>
        <w:autoSpaceDN w:val="0"/>
        <w:adjustRightInd w:val="0"/>
        <w:ind w:left="640" w:hanging="640"/>
        <w:rPr>
          <w:rFonts w:ascii="Arial" w:eastAsia="Times New Roman" w:hAnsi="Arial" w:cs="Arial"/>
          <w:noProof/>
          <w:sz w:val="20"/>
        </w:rPr>
      </w:pPr>
      <w:r w:rsidRPr="004361D0">
        <w:rPr>
          <w:rFonts w:ascii="Arial" w:eastAsia="Times New Roman" w:hAnsi="Arial" w:cs="Arial"/>
          <w:noProof/>
          <w:sz w:val="20"/>
        </w:rPr>
        <w:t xml:space="preserve">8. </w:t>
      </w:r>
      <w:r w:rsidRPr="004361D0">
        <w:rPr>
          <w:rFonts w:ascii="Arial" w:eastAsia="Times New Roman" w:hAnsi="Arial" w:cs="Arial"/>
          <w:noProof/>
          <w:sz w:val="20"/>
        </w:rPr>
        <w:tab/>
      </w:r>
      <w:r w:rsidRPr="004361D0">
        <w:rPr>
          <w:rFonts w:ascii="Arial" w:eastAsia="Times New Roman" w:hAnsi="Arial" w:cs="Arial"/>
          <w:b/>
          <w:bCs/>
          <w:noProof/>
          <w:sz w:val="20"/>
        </w:rPr>
        <w:t>Protzek AOP, Rezende LF, Costa-Júnior JM, Ferreira SM, Cappelli APG, Paula FMM De, Souza JC De, Kurauti MA, Carneiro EM, Rafacho A, Boschero AC.</w:t>
      </w:r>
      <w:r w:rsidRPr="004361D0">
        <w:rPr>
          <w:rFonts w:ascii="Arial" w:eastAsia="Times New Roman" w:hAnsi="Arial" w:cs="Arial"/>
          <w:noProof/>
          <w:sz w:val="20"/>
        </w:rPr>
        <w:t xml:space="preserve"> Hyperinsulinemia caused by dexamethasone treatment is associated with reduced insulin clearance and lower hepatic activity of insulin-degrading enzyme. </w:t>
      </w:r>
      <w:r w:rsidRPr="004361D0">
        <w:rPr>
          <w:rFonts w:ascii="Arial" w:eastAsia="Times New Roman" w:hAnsi="Arial" w:cs="Arial"/>
          <w:i/>
          <w:iCs/>
          <w:noProof/>
          <w:sz w:val="20"/>
        </w:rPr>
        <w:t>J. Steroid Biochem. Mol. Biol.</w:t>
      </w:r>
      <w:r w:rsidRPr="004361D0">
        <w:rPr>
          <w:rFonts w:ascii="Arial" w:eastAsia="Times New Roman" w:hAnsi="Arial" w:cs="Arial"/>
          <w:noProof/>
          <w:sz w:val="20"/>
        </w:rPr>
        <w:t xml:space="preserve"> 2016;155:1–8.</w:t>
      </w:r>
    </w:p>
    <w:p w14:paraId="0DDBFCC2" w14:textId="77777777" w:rsidR="004361D0" w:rsidRPr="004361D0" w:rsidRDefault="004361D0" w:rsidP="004361D0">
      <w:pPr>
        <w:widowControl w:val="0"/>
        <w:autoSpaceDE w:val="0"/>
        <w:autoSpaceDN w:val="0"/>
        <w:adjustRightInd w:val="0"/>
        <w:ind w:left="640" w:hanging="640"/>
        <w:rPr>
          <w:rFonts w:ascii="Arial" w:hAnsi="Arial" w:cs="Arial"/>
          <w:noProof/>
          <w:sz w:val="20"/>
        </w:rPr>
      </w:pPr>
      <w:r w:rsidRPr="004361D0">
        <w:rPr>
          <w:rFonts w:ascii="Arial" w:eastAsia="Times New Roman" w:hAnsi="Arial" w:cs="Arial"/>
          <w:noProof/>
          <w:sz w:val="20"/>
        </w:rPr>
        <w:t xml:space="preserve">9. </w:t>
      </w:r>
      <w:r w:rsidRPr="004361D0">
        <w:rPr>
          <w:rFonts w:ascii="Arial" w:eastAsia="Times New Roman" w:hAnsi="Arial" w:cs="Arial"/>
          <w:noProof/>
          <w:sz w:val="20"/>
        </w:rPr>
        <w:tab/>
      </w:r>
      <w:r w:rsidRPr="004361D0">
        <w:rPr>
          <w:rFonts w:ascii="Arial" w:eastAsia="Times New Roman" w:hAnsi="Arial" w:cs="Arial"/>
          <w:b/>
          <w:bCs/>
          <w:noProof/>
          <w:sz w:val="20"/>
        </w:rPr>
        <w:t>Ali M, Plas C.</w:t>
      </w:r>
      <w:r w:rsidRPr="004361D0">
        <w:rPr>
          <w:rFonts w:ascii="Arial" w:eastAsia="Times New Roman" w:hAnsi="Arial" w:cs="Arial"/>
          <w:noProof/>
          <w:sz w:val="20"/>
        </w:rPr>
        <w:t xml:space="preserve"> Glucocorticoid regulation of chloroquine nonsensitive insulin degradation in cultured fetal rat hypatocytes. </w:t>
      </w:r>
      <w:r w:rsidRPr="004361D0">
        <w:rPr>
          <w:rFonts w:ascii="Arial" w:eastAsia="Times New Roman" w:hAnsi="Arial" w:cs="Arial"/>
          <w:i/>
          <w:iCs/>
          <w:noProof/>
          <w:sz w:val="20"/>
        </w:rPr>
        <w:t>J. Biol. Chem.</w:t>
      </w:r>
      <w:r w:rsidRPr="004361D0">
        <w:rPr>
          <w:rFonts w:ascii="Arial" w:eastAsia="Times New Roman" w:hAnsi="Arial" w:cs="Arial"/>
          <w:noProof/>
          <w:sz w:val="20"/>
        </w:rPr>
        <w:t xml:space="preserve"> 1989;264(35):20992–20997.</w:t>
      </w:r>
    </w:p>
    <w:p w14:paraId="2E8E0F0B" w14:textId="2F9D2D57" w:rsidR="003629DC" w:rsidRDefault="003629DC" w:rsidP="004361D0">
      <w:pPr>
        <w:widowControl w:val="0"/>
        <w:autoSpaceDE w:val="0"/>
        <w:autoSpaceDN w:val="0"/>
        <w:adjustRightInd w:val="0"/>
        <w:ind w:left="640" w:hanging="640"/>
        <w:rPr>
          <w:rFonts w:ascii="Arial" w:eastAsia="Times New Roman" w:hAnsi="Arial" w:cs="Arial"/>
          <w:color w:val="FF0000"/>
          <w:sz w:val="19"/>
          <w:szCs w:val="19"/>
          <w:shd w:val="clear" w:color="auto" w:fill="FFFFFF"/>
        </w:rPr>
      </w:pPr>
      <w:r>
        <w:rPr>
          <w:rFonts w:ascii="Arial" w:eastAsia="Times New Roman" w:hAnsi="Arial" w:cs="Arial"/>
          <w:color w:val="FF0000"/>
          <w:sz w:val="19"/>
          <w:szCs w:val="19"/>
          <w:shd w:val="clear" w:color="auto" w:fill="FFFFFF"/>
        </w:rPr>
        <w:fldChar w:fldCharType="end"/>
      </w:r>
      <w:ins w:id="73" w:author="Microsoft Office User" w:date="2018-03-26T19:34:00Z">
        <w:r w:rsidR="00DF3B30" w:rsidDel="00DF3B30">
          <w:rPr>
            <w:rFonts w:ascii="Arial" w:eastAsia="Times New Roman" w:hAnsi="Arial" w:cs="Arial"/>
            <w:color w:val="FF0000"/>
            <w:sz w:val="19"/>
            <w:szCs w:val="19"/>
            <w:shd w:val="clear" w:color="auto" w:fill="FFFFFF"/>
          </w:rPr>
          <w:t xml:space="preserve"> </w:t>
        </w:r>
      </w:ins>
    </w:p>
    <w:p w14:paraId="387C18A6" w14:textId="77777777" w:rsidR="003629DC" w:rsidRDefault="003629DC" w:rsidP="00DF3B30">
      <w:pPr>
        <w:widowControl w:val="0"/>
        <w:autoSpaceDE w:val="0"/>
        <w:autoSpaceDN w:val="0"/>
        <w:adjustRightInd w:val="0"/>
        <w:ind w:left="640" w:hanging="640"/>
      </w:pPr>
    </w:p>
    <w:sectPr w:rsidR="003629DC" w:rsidSect="0060340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8CCCC" w16cid:durableId="1E624E0E"/>
  <w16cid:commentId w16cid:paraId="01705381" w16cid:durableId="1E624E0F"/>
  <w16cid:commentId w16cid:paraId="4B336C1F" w16cid:durableId="1E624E10"/>
  <w16cid:commentId w16cid:paraId="39C77708" w16cid:durableId="1E624E11"/>
  <w16cid:commentId w16cid:paraId="57112865" w16cid:durableId="1E6254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CA0184"/>
    <w:multiLevelType w:val="hybridMultilevel"/>
    <w:tmpl w:val="22D4A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C6"/>
    <w:rsid w:val="00044F26"/>
    <w:rsid w:val="00050527"/>
    <w:rsid w:val="00054806"/>
    <w:rsid w:val="00056B8B"/>
    <w:rsid w:val="000641F6"/>
    <w:rsid w:val="000649C6"/>
    <w:rsid w:val="00067223"/>
    <w:rsid w:val="00090431"/>
    <w:rsid w:val="000A7FCF"/>
    <w:rsid w:val="000C02F1"/>
    <w:rsid w:val="000C2168"/>
    <w:rsid w:val="000F12CA"/>
    <w:rsid w:val="000F1EB6"/>
    <w:rsid w:val="001152F7"/>
    <w:rsid w:val="0011550A"/>
    <w:rsid w:val="00120D8D"/>
    <w:rsid w:val="00122E92"/>
    <w:rsid w:val="00131ED6"/>
    <w:rsid w:val="00136BD4"/>
    <w:rsid w:val="0015217E"/>
    <w:rsid w:val="001529DB"/>
    <w:rsid w:val="00177218"/>
    <w:rsid w:val="001779EB"/>
    <w:rsid w:val="001A18EB"/>
    <w:rsid w:val="001A5D8A"/>
    <w:rsid w:val="001A5EFC"/>
    <w:rsid w:val="001A75B0"/>
    <w:rsid w:val="001C5F02"/>
    <w:rsid w:val="001E44AD"/>
    <w:rsid w:val="001E64CD"/>
    <w:rsid w:val="00202340"/>
    <w:rsid w:val="00211668"/>
    <w:rsid w:val="00224FC9"/>
    <w:rsid w:val="00235908"/>
    <w:rsid w:val="00240721"/>
    <w:rsid w:val="002504B6"/>
    <w:rsid w:val="00253A0E"/>
    <w:rsid w:val="00264818"/>
    <w:rsid w:val="00272449"/>
    <w:rsid w:val="00295BBA"/>
    <w:rsid w:val="002A441C"/>
    <w:rsid w:val="002E3E3E"/>
    <w:rsid w:val="002F1C12"/>
    <w:rsid w:val="0030669B"/>
    <w:rsid w:val="00307878"/>
    <w:rsid w:val="00312E52"/>
    <w:rsid w:val="003137E8"/>
    <w:rsid w:val="00314713"/>
    <w:rsid w:val="003153BA"/>
    <w:rsid w:val="0032101C"/>
    <w:rsid w:val="00323FED"/>
    <w:rsid w:val="00326F6D"/>
    <w:rsid w:val="00341448"/>
    <w:rsid w:val="003629DC"/>
    <w:rsid w:val="00366C20"/>
    <w:rsid w:val="003728C0"/>
    <w:rsid w:val="00375C86"/>
    <w:rsid w:val="003779BE"/>
    <w:rsid w:val="003869C7"/>
    <w:rsid w:val="003B6A09"/>
    <w:rsid w:val="003C20E5"/>
    <w:rsid w:val="003E25D1"/>
    <w:rsid w:val="003F6249"/>
    <w:rsid w:val="004019FB"/>
    <w:rsid w:val="00407D23"/>
    <w:rsid w:val="00413741"/>
    <w:rsid w:val="00434BB4"/>
    <w:rsid w:val="00435C2D"/>
    <w:rsid w:val="004361D0"/>
    <w:rsid w:val="0044021E"/>
    <w:rsid w:val="00476DF6"/>
    <w:rsid w:val="004829E8"/>
    <w:rsid w:val="00491176"/>
    <w:rsid w:val="004B618C"/>
    <w:rsid w:val="004E667A"/>
    <w:rsid w:val="004E70AF"/>
    <w:rsid w:val="00534592"/>
    <w:rsid w:val="00541737"/>
    <w:rsid w:val="005847DE"/>
    <w:rsid w:val="005946A3"/>
    <w:rsid w:val="005A68AD"/>
    <w:rsid w:val="005B0E14"/>
    <w:rsid w:val="005B4E9C"/>
    <w:rsid w:val="005E3C9E"/>
    <w:rsid w:val="005F50BB"/>
    <w:rsid w:val="00603402"/>
    <w:rsid w:val="006110EE"/>
    <w:rsid w:val="00621647"/>
    <w:rsid w:val="006372BA"/>
    <w:rsid w:val="00662C0D"/>
    <w:rsid w:val="0067000C"/>
    <w:rsid w:val="00670F1C"/>
    <w:rsid w:val="006A3059"/>
    <w:rsid w:val="006A4333"/>
    <w:rsid w:val="006C48D0"/>
    <w:rsid w:val="006D0542"/>
    <w:rsid w:val="006F572B"/>
    <w:rsid w:val="00731A3C"/>
    <w:rsid w:val="007325C6"/>
    <w:rsid w:val="00735916"/>
    <w:rsid w:val="007508B2"/>
    <w:rsid w:val="00750B5E"/>
    <w:rsid w:val="00770295"/>
    <w:rsid w:val="0077278E"/>
    <w:rsid w:val="0078619D"/>
    <w:rsid w:val="00787C40"/>
    <w:rsid w:val="00790FFF"/>
    <w:rsid w:val="00795976"/>
    <w:rsid w:val="007C44E2"/>
    <w:rsid w:val="007F3077"/>
    <w:rsid w:val="007F5CC9"/>
    <w:rsid w:val="007F626B"/>
    <w:rsid w:val="007F6FA0"/>
    <w:rsid w:val="007F7915"/>
    <w:rsid w:val="00800F94"/>
    <w:rsid w:val="00806136"/>
    <w:rsid w:val="00810BB4"/>
    <w:rsid w:val="00826316"/>
    <w:rsid w:val="00832438"/>
    <w:rsid w:val="00843B64"/>
    <w:rsid w:val="00850B22"/>
    <w:rsid w:val="008675D9"/>
    <w:rsid w:val="0088205D"/>
    <w:rsid w:val="00883C73"/>
    <w:rsid w:val="008A323C"/>
    <w:rsid w:val="008B31DB"/>
    <w:rsid w:val="008B4A90"/>
    <w:rsid w:val="008D3657"/>
    <w:rsid w:val="008E1744"/>
    <w:rsid w:val="008E1FB6"/>
    <w:rsid w:val="00902C59"/>
    <w:rsid w:val="00911F5C"/>
    <w:rsid w:val="009171E5"/>
    <w:rsid w:val="00917DC0"/>
    <w:rsid w:val="00925A7D"/>
    <w:rsid w:val="00956E69"/>
    <w:rsid w:val="00961A9D"/>
    <w:rsid w:val="00964D88"/>
    <w:rsid w:val="009A335B"/>
    <w:rsid w:val="009D36FF"/>
    <w:rsid w:val="009F61D7"/>
    <w:rsid w:val="00A16083"/>
    <w:rsid w:val="00A17FD6"/>
    <w:rsid w:val="00A40AEF"/>
    <w:rsid w:val="00A42C28"/>
    <w:rsid w:val="00A868EF"/>
    <w:rsid w:val="00AA0195"/>
    <w:rsid w:val="00AC247E"/>
    <w:rsid w:val="00AD2FA5"/>
    <w:rsid w:val="00AD59AE"/>
    <w:rsid w:val="00AF21B9"/>
    <w:rsid w:val="00B178E1"/>
    <w:rsid w:val="00B20EC3"/>
    <w:rsid w:val="00B37AB0"/>
    <w:rsid w:val="00B37BF1"/>
    <w:rsid w:val="00B546FE"/>
    <w:rsid w:val="00B60D2F"/>
    <w:rsid w:val="00B734D0"/>
    <w:rsid w:val="00B9197F"/>
    <w:rsid w:val="00B93C8C"/>
    <w:rsid w:val="00BB2C2D"/>
    <w:rsid w:val="00BC3336"/>
    <w:rsid w:val="00BD03A5"/>
    <w:rsid w:val="00BD7DDD"/>
    <w:rsid w:val="00BF29B5"/>
    <w:rsid w:val="00BF5714"/>
    <w:rsid w:val="00C00B9F"/>
    <w:rsid w:val="00C023FC"/>
    <w:rsid w:val="00C17793"/>
    <w:rsid w:val="00C33279"/>
    <w:rsid w:val="00C3439A"/>
    <w:rsid w:val="00C66EAE"/>
    <w:rsid w:val="00C76724"/>
    <w:rsid w:val="00C9202B"/>
    <w:rsid w:val="00C93F90"/>
    <w:rsid w:val="00CC3862"/>
    <w:rsid w:val="00CE11BE"/>
    <w:rsid w:val="00CE2437"/>
    <w:rsid w:val="00CE53A5"/>
    <w:rsid w:val="00D0769A"/>
    <w:rsid w:val="00D10AB5"/>
    <w:rsid w:val="00D22789"/>
    <w:rsid w:val="00D22E27"/>
    <w:rsid w:val="00D52529"/>
    <w:rsid w:val="00D93F77"/>
    <w:rsid w:val="00DA0FA6"/>
    <w:rsid w:val="00DA1055"/>
    <w:rsid w:val="00DA3F41"/>
    <w:rsid w:val="00DD11DD"/>
    <w:rsid w:val="00DD20C6"/>
    <w:rsid w:val="00DE3303"/>
    <w:rsid w:val="00DE4DFD"/>
    <w:rsid w:val="00DE54CD"/>
    <w:rsid w:val="00DF16A0"/>
    <w:rsid w:val="00DF3B30"/>
    <w:rsid w:val="00DF4595"/>
    <w:rsid w:val="00DF6D48"/>
    <w:rsid w:val="00DF7718"/>
    <w:rsid w:val="00DF79D8"/>
    <w:rsid w:val="00E052E9"/>
    <w:rsid w:val="00E146BE"/>
    <w:rsid w:val="00E527E2"/>
    <w:rsid w:val="00E67522"/>
    <w:rsid w:val="00E7183D"/>
    <w:rsid w:val="00E915FC"/>
    <w:rsid w:val="00E962A9"/>
    <w:rsid w:val="00E96EA3"/>
    <w:rsid w:val="00EC55C5"/>
    <w:rsid w:val="00ED6148"/>
    <w:rsid w:val="00EE279C"/>
    <w:rsid w:val="00EE3026"/>
    <w:rsid w:val="00F03941"/>
    <w:rsid w:val="00F17DA5"/>
    <w:rsid w:val="00F4718E"/>
    <w:rsid w:val="00F50F5D"/>
    <w:rsid w:val="00F530F1"/>
    <w:rsid w:val="00F560B7"/>
    <w:rsid w:val="00F57EE7"/>
    <w:rsid w:val="00F8420F"/>
    <w:rsid w:val="00FC1E39"/>
    <w:rsid w:val="00FC5111"/>
    <w:rsid w:val="00FF5B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07B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1DB"/>
    <w:pPr>
      <w:ind w:left="720"/>
      <w:contextualSpacing/>
    </w:pPr>
  </w:style>
  <w:style w:type="character" w:styleId="Hyperlink">
    <w:name w:val="Hyperlink"/>
    <w:basedOn w:val="DefaultParagraphFont"/>
    <w:uiPriority w:val="99"/>
    <w:unhideWhenUsed/>
    <w:rsid w:val="00CC3862"/>
    <w:rPr>
      <w:color w:val="0563C1" w:themeColor="hyperlink"/>
      <w:u w:val="single"/>
    </w:rPr>
  </w:style>
  <w:style w:type="character" w:styleId="FollowedHyperlink">
    <w:name w:val="FollowedHyperlink"/>
    <w:basedOn w:val="DefaultParagraphFont"/>
    <w:uiPriority w:val="99"/>
    <w:semiHidden/>
    <w:unhideWhenUsed/>
    <w:rsid w:val="00CC3862"/>
    <w:rPr>
      <w:color w:val="954F72" w:themeColor="followedHyperlink"/>
      <w:u w:val="single"/>
    </w:rPr>
  </w:style>
  <w:style w:type="character" w:styleId="CommentReference">
    <w:name w:val="annotation reference"/>
    <w:basedOn w:val="DefaultParagraphFont"/>
    <w:uiPriority w:val="99"/>
    <w:semiHidden/>
    <w:unhideWhenUsed/>
    <w:rsid w:val="000C02F1"/>
    <w:rPr>
      <w:sz w:val="18"/>
      <w:szCs w:val="18"/>
    </w:rPr>
  </w:style>
  <w:style w:type="paragraph" w:styleId="CommentText">
    <w:name w:val="annotation text"/>
    <w:basedOn w:val="Normal"/>
    <w:link w:val="CommentTextChar"/>
    <w:uiPriority w:val="99"/>
    <w:semiHidden/>
    <w:unhideWhenUsed/>
    <w:rsid w:val="000C02F1"/>
  </w:style>
  <w:style w:type="character" w:customStyle="1" w:styleId="CommentTextChar">
    <w:name w:val="Comment Text Char"/>
    <w:basedOn w:val="DefaultParagraphFont"/>
    <w:link w:val="CommentText"/>
    <w:uiPriority w:val="99"/>
    <w:semiHidden/>
    <w:rsid w:val="000C02F1"/>
  </w:style>
  <w:style w:type="paragraph" w:styleId="CommentSubject">
    <w:name w:val="annotation subject"/>
    <w:basedOn w:val="CommentText"/>
    <w:next w:val="CommentText"/>
    <w:link w:val="CommentSubjectChar"/>
    <w:uiPriority w:val="99"/>
    <w:semiHidden/>
    <w:unhideWhenUsed/>
    <w:rsid w:val="000C02F1"/>
    <w:rPr>
      <w:b/>
      <w:bCs/>
      <w:sz w:val="20"/>
      <w:szCs w:val="20"/>
    </w:rPr>
  </w:style>
  <w:style w:type="character" w:customStyle="1" w:styleId="CommentSubjectChar">
    <w:name w:val="Comment Subject Char"/>
    <w:basedOn w:val="CommentTextChar"/>
    <w:link w:val="CommentSubject"/>
    <w:uiPriority w:val="99"/>
    <w:semiHidden/>
    <w:rsid w:val="000C02F1"/>
    <w:rPr>
      <w:b/>
      <w:bCs/>
      <w:sz w:val="20"/>
      <w:szCs w:val="20"/>
    </w:rPr>
  </w:style>
  <w:style w:type="paragraph" w:styleId="BalloonText">
    <w:name w:val="Balloon Text"/>
    <w:basedOn w:val="Normal"/>
    <w:link w:val="BalloonTextChar"/>
    <w:uiPriority w:val="99"/>
    <w:semiHidden/>
    <w:unhideWhenUsed/>
    <w:rsid w:val="000C02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02F1"/>
    <w:rPr>
      <w:rFonts w:ascii="Times New Roman" w:hAnsi="Times New Roman" w:cs="Times New Roman"/>
      <w:sz w:val="18"/>
      <w:szCs w:val="18"/>
    </w:rPr>
  </w:style>
  <w:style w:type="character" w:customStyle="1" w:styleId="UnresolvedMention1">
    <w:name w:val="Unresolved Mention1"/>
    <w:basedOn w:val="DefaultParagraphFont"/>
    <w:uiPriority w:val="99"/>
    <w:rsid w:val="006110EE"/>
    <w:rPr>
      <w:color w:val="808080"/>
      <w:shd w:val="clear" w:color="auto" w:fill="E6E6E6"/>
    </w:rPr>
  </w:style>
  <w:style w:type="paragraph" w:styleId="Revision">
    <w:name w:val="Revision"/>
    <w:hidden/>
    <w:uiPriority w:val="99"/>
    <w:semiHidden/>
    <w:rsid w:val="00476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575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emf"/><Relationship Id="rId14" Type="http://schemas.openxmlformats.org/officeDocument/2006/relationships/image" Target="media/image40.emf"/><Relationship Id="rId15" Type="http://schemas.openxmlformats.org/officeDocument/2006/relationships/fontTable" Target="fontTable.xml"/><Relationship Id="rId16" Type="http://schemas.microsoft.com/office/2011/relationships/people" Target="people.xml"/><Relationship Id="rId17" Type="http://schemas.openxmlformats.org/officeDocument/2006/relationships/theme" Target="theme/theme1.xml"/><Relationship Id="rId18"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8" Type="http://schemas.openxmlformats.org/officeDocument/2006/relationships/image" Target="media/image10.emf"/><Relationship Id="rId9" Type="http://schemas.openxmlformats.org/officeDocument/2006/relationships/image" Target="media/image2.emf"/><Relationship Id="rId10"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026C61-8563-6644-90E0-C5898E82A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6</Pages>
  <Words>8778</Words>
  <Characters>50037</Characters>
  <Application>Microsoft Macintosh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152</cp:revision>
  <cp:lastPrinted>2018-03-27T18:03:00Z</cp:lastPrinted>
  <dcterms:created xsi:type="dcterms:W3CDTF">2018-03-18T20:34:00Z</dcterms:created>
  <dcterms:modified xsi:type="dcterms:W3CDTF">2018-03-28T19:57:00Z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http://www.zotero.org/styles/endocrinology</vt:lpwstr>
  </property>
  <property fmtid="{D5CDD505-2E9C-101B-9397-08002B2CF9AE}" pid="7" name="Mendeley Recent Style Name 2_1">
    <vt:lpwstr>Endocrinology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http://www.zotero.org/styles/journal-of-endocrinology</vt:lpwstr>
  </property>
  <property fmtid="{D5CDD505-2E9C-101B-9397-08002B2CF9AE}" pid="13" name="Mendeley Recent Style Name 5_1">
    <vt:lpwstr>Journal of Endocrinology</vt:lpwstr>
  </property>
  <property fmtid="{D5CDD505-2E9C-101B-9397-08002B2CF9AE}" pid="14" name="Mendeley Recent Style Id 6_1">
    <vt:lpwstr>http://www.zotero.org/styles/journal-of-nutrition</vt:lpwstr>
  </property>
  <property fmtid="{D5CDD505-2E9C-101B-9397-08002B2CF9AE}" pid="15" name="Mendeley Recent Style Name 6_1">
    <vt:lpwstr>Journal of Nutrition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c79a05dc-788f-3465-a003-ad48d6833d11</vt:lpwstr>
  </property>
  <property fmtid="{D5CDD505-2E9C-101B-9397-08002B2CF9AE}" pid="24" name="Mendeley Citation Style_1">
    <vt:lpwstr>http://www.zotero.org/styles/endocrinology</vt:lpwstr>
  </property>
</Properties>
</file>