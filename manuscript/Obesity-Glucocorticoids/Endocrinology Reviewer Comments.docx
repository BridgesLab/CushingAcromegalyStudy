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6D846949"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 D</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  To our surprise, as the study went on the HFD mice specifically drank more water (and dexamethasone), even though they started with lower water consumption (Figure 1C of this response).  </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This</w:t>
      </w:r>
      <w:r w:rsidR="003869C7">
        <w:rPr>
          <w:rFonts w:ascii="Arial" w:eastAsia="Times New Roman" w:hAnsi="Arial" w:cs="Arial"/>
          <w:color w:val="FF0000"/>
          <w:sz w:val="19"/>
          <w:szCs w:val="19"/>
          <w:shd w:val="clear" w:color="auto" w:fill="FFFFFF"/>
        </w:rPr>
        <w:t xml:space="preserve"> was reflected in serum concentration</w:t>
      </w:r>
      <w:r w:rsidR="00DF4595">
        <w:rPr>
          <w:rFonts w:ascii="Arial" w:eastAsia="Times New Roman" w:hAnsi="Arial" w:cs="Arial"/>
          <w:color w:val="FF0000"/>
          <w:sz w:val="19"/>
          <w:szCs w:val="19"/>
          <w:shd w:val="clear" w:color="auto" w:fill="FFFFFF"/>
        </w:rPr>
        <w:t xml:space="preserve"> which was determined from blood at the end of the study</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 xml:space="preserve">The increase in dexamethasone consumption may reflect that the obese dexamethasone-treated mice were severely diabetic which may cause increased water intake noted in the third week of treatment,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35B7F64D" w14:textId="4F93985B" w:rsidR="001A75B0" w:rsidDel="00F530F1" w:rsidRDefault="003629DC" w:rsidP="001A75B0">
      <w:pPr>
        <w:ind w:left="720"/>
        <w:rPr>
          <w:ins w:id="0" w:author="Microsoft Office User" w:date="2018-03-24T15:34:00Z"/>
          <w:del w:id="1" w:author="Dave Bridges" w:date="2018-03-25T16:34:00Z"/>
          <w:rFonts w:ascii="Arial" w:eastAsia="Times New Roman" w:hAnsi="Arial" w:cs="Arial"/>
          <w:b/>
          <w:color w:val="FF0000"/>
          <w:sz w:val="19"/>
          <w:szCs w:val="19"/>
          <w:shd w:val="clear" w:color="auto" w:fill="FFFFFF"/>
        </w:rPr>
      </w:pPr>
      <w:del w:id="2" w:author="Dave Bridges" w:date="2018-03-25T16:34:00Z">
        <w:r w:rsidRPr="00750B5E" w:rsidDel="00F530F1">
          <w:rPr>
            <w:rFonts w:ascii="Arial" w:eastAsia="Times New Roman" w:hAnsi="Arial" w:cs="Arial"/>
            <w:b/>
            <w:color w:val="FF0000"/>
            <w:sz w:val="19"/>
            <w:szCs w:val="19"/>
            <w:shd w:val="clear" w:color="auto" w:fill="FFFFFF"/>
          </w:rPr>
          <w:delText>Methods for dex intake and quantification</w:delText>
        </w:r>
      </w:del>
      <w:ins w:id="3" w:author="Microsoft Office User" w:date="2018-03-24T15:33:00Z">
        <w:del w:id="4" w:author="Dave Bridges" w:date="2018-03-25T16:34:00Z">
          <w:r w:rsidR="001A75B0" w:rsidDel="00F530F1">
            <w:rPr>
              <w:rFonts w:ascii="Arial" w:eastAsia="Times New Roman" w:hAnsi="Arial" w:cs="Arial"/>
              <w:b/>
              <w:color w:val="FF0000"/>
              <w:sz w:val="19"/>
              <w:szCs w:val="19"/>
              <w:shd w:val="clear" w:color="auto" w:fill="FFFFFF"/>
            </w:rPr>
            <w:delText>:</w:delText>
          </w:r>
        </w:del>
      </w:ins>
    </w:p>
    <w:p w14:paraId="129A97B5" w14:textId="43EB4637" w:rsidR="001A75B0" w:rsidRDefault="00375C86" w:rsidP="001A75B0">
      <w:pPr>
        <w:ind w:left="720"/>
        <w:rPr>
          <w:ins w:id="5" w:author="Microsoft Office User" w:date="2018-03-24T15:33:00Z"/>
          <w:rFonts w:ascii="Arial" w:eastAsia="Times New Roman" w:hAnsi="Arial" w:cs="Arial"/>
          <w:b/>
          <w:color w:val="FF0000"/>
          <w:sz w:val="19"/>
          <w:szCs w:val="19"/>
          <w:shd w:val="clear" w:color="auto" w:fill="FFFFFF"/>
        </w:rPr>
      </w:pPr>
      <w:ins w:id="6" w:author="Microsoft Office User" w:date="2018-03-24T15:52:00Z">
        <w:r>
          <w:rPr>
            <w:rFonts w:ascii="Arial" w:eastAsia="Times New Roman" w:hAnsi="Arial" w:cs="Arial"/>
            <w:b/>
            <w:color w:val="FF0000"/>
            <w:sz w:val="19"/>
            <w:szCs w:val="19"/>
            <w:shd w:val="clear" w:color="auto" w:fill="FFFFFF"/>
          </w:rPr>
          <w:t>Water</w:t>
        </w:r>
      </w:ins>
      <w:ins w:id="7" w:author="Microsoft Office User" w:date="2018-03-24T15:34:00Z">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ins>
      <w:ins w:id="8" w:author="Microsoft Office User" w:date="2018-03-24T15:41:00Z">
        <w:r w:rsidR="00131ED6">
          <w:rPr>
            <w:rFonts w:ascii="Arial" w:eastAsia="Times New Roman" w:hAnsi="Arial" w:cs="Arial"/>
            <w:b/>
            <w:color w:val="FF0000"/>
            <w:sz w:val="19"/>
            <w:szCs w:val="19"/>
            <w:shd w:val="clear" w:color="auto" w:fill="FFFFFF"/>
          </w:rPr>
          <w:t>to determine the</w:t>
        </w:r>
      </w:ins>
      <w:ins w:id="9" w:author="Microsoft Office User" w:date="2018-03-24T15:34:00Z">
        <w:r w:rsidR="001A75B0">
          <w:rPr>
            <w:rFonts w:ascii="Arial" w:eastAsia="Times New Roman" w:hAnsi="Arial" w:cs="Arial"/>
            <w:b/>
            <w:color w:val="FF0000"/>
            <w:sz w:val="19"/>
            <w:szCs w:val="19"/>
            <w:shd w:val="clear" w:color="auto" w:fill="FFFFFF"/>
          </w:rPr>
          <w:t xml:space="preserve"> </w:t>
        </w:r>
      </w:ins>
      <w:ins w:id="10" w:author="Microsoft Office User" w:date="2018-03-24T15:53:00Z">
        <w:r>
          <w:rPr>
            <w:rFonts w:ascii="Arial" w:eastAsia="Times New Roman" w:hAnsi="Arial" w:cs="Arial"/>
            <w:b/>
            <w:color w:val="FF0000"/>
            <w:sz w:val="19"/>
            <w:szCs w:val="19"/>
            <w:shd w:val="clear" w:color="auto" w:fill="FFFFFF"/>
          </w:rPr>
          <w:t>concentrations</w:t>
        </w:r>
      </w:ins>
      <w:ins w:id="11" w:author="Microsoft Office User" w:date="2018-03-24T15:34:00Z">
        <w:r w:rsidR="001A75B0">
          <w:rPr>
            <w:rFonts w:ascii="Arial" w:eastAsia="Times New Roman" w:hAnsi="Arial" w:cs="Arial"/>
            <w:b/>
            <w:color w:val="FF0000"/>
            <w:sz w:val="19"/>
            <w:szCs w:val="19"/>
            <w:shd w:val="clear" w:color="auto" w:fill="FFFFFF"/>
          </w:rPr>
          <w:t xml:space="preserve"> of</w:t>
        </w:r>
      </w:ins>
      <w:ins w:id="12" w:author="Microsoft Office User" w:date="2018-03-24T15:35:00Z">
        <w:r w:rsidR="001A75B0">
          <w:rPr>
            <w:rFonts w:ascii="Arial" w:eastAsia="Times New Roman" w:hAnsi="Arial" w:cs="Arial"/>
            <w:b/>
            <w:color w:val="FF0000"/>
            <w:sz w:val="19"/>
            <w:szCs w:val="19"/>
            <w:shd w:val="clear" w:color="auto" w:fill="FFFFFF"/>
          </w:rPr>
          <w:t xml:space="preserve"> dexamethasone</w:t>
        </w:r>
      </w:ins>
      <w:ins w:id="13" w:author="Microsoft Office User" w:date="2018-03-24T15:34:00Z">
        <w:r w:rsidR="001A75B0">
          <w:rPr>
            <w:rFonts w:ascii="Arial" w:eastAsia="Times New Roman" w:hAnsi="Arial" w:cs="Arial"/>
            <w:b/>
            <w:color w:val="FF0000"/>
            <w:sz w:val="19"/>
            <w:szCs w:val="19"/>
            <w:shd w:val="clear" w:color="auto" w:fill="FFFFFF"/>
          </w:rPr>
          <w:t xml:space="preserve"> consumed </w:t>
        </w:r>
      </w:ins>
      <w:ins w:id="14" w:author="Microsoft Office User" w:date="2018-03-24T15:36:00Z">
        <w:r w:rsidR="001A75B0">
          <w:rPr>
            <w:rFonts w:ascii="Arial" w:eastAsia="Times New Roman" w:hAnsi="Arial" w:cs="Arial"/>
            <w:b/>
            <w:color w:val="FF0000"/>
            <w:sz w:val="19"/>
            <w:szCs w:val="19"/>
            <w:shd w:val="clear" w:color="auto" w:fill="FFFFFF"/>
          </w:rPr>
          <w:t xml:space="preserve">per </w:t>
        </w:r>
      </w:ins>
      <w:ins w:id="15" w:author="Microsoft Office User" w:date="2018-03-24T15:34:00Z">
        <w:r w:rsidR="001A75B0">
          <w:rPr>
            <w:rFonts w:ascii="Arial" w:eastAsia="Times New Roman" w:hAnsi="Arial" w:cs="Arial"/>
            <w:b/>
            <w:color w:val="FF0000"/>
            <w:sz w:val="19"/>
            <w:szCs w:val="19"/>
            <w:shd w:val="clear" w:color="auto" w:fill="FFFFFF"/>
          </w:rPr>
          <w:t>cage</w:t>
        </w:r>
      </w:ins>
      <w:ins w:id="16" w:author="Microsoft Office User" w:date="2018-03-24T15:35:00Z">
        <w:r w:rsidR="001A75B0">
          <w:rPr>
            <w:rFonts w:ascii="Arial" w:eastAsia="Times New Roman" w:hAnsi="Arial" w:cs="Arial"/>
            <w:b/>
            <w:color w:val="FF0000"/>
            <w:sz w:val="19"/>
            <w:szCs w:val="19"/>
            <w:shd w:val="clear" w:color="auto" w:fill="FFFFFF"/>
          </w:rPr>
          <w:t>.</w:t>
        </w:r>
      </w:ins>
      <w:ins w:id="17" w:author="Microsoft Office User" w:date="2018-03-24T15:37:00Z">
        <w:r w:rsidR="00131ED6">
          <w:rPr>
            <w:rFonts w:ascii="Arial" w:eastAsia="Times New Roman" w:hAnsi="Arial" w:cs="Arial"/>
            <w:b/>
            <w:color w:val="FF0000"/>
            <w:sz w:val="19"/>
            <w:szCs w:val="19"/>
            <w:shd w:val="clear" w:color="auto" w:fill="FFFFFF"/>
          </w:rPr>
          <w:t xml:space="preserve"> Average </w:t>
        </w:r>
      </w:ins>
      <w:ins w:id="18" w:author="Microsoft Office User" w:date="2018-03-24T15:53:00Z">
        <w:r>
          <w:rPr>
            <w:rFonts w:ascii="Arial" w:eastAsia="Times New Roman" w:hAnsi="Arial" w:cs="Arial"/>
            <w:b/>
            <w:color w:val="FF0000"/>
            <w:sz w:val="19"/>
            <w:szCs w:val="19"/>
            <w:shd w:val="clear" w:color="auto" w:fill="FFFFFF"/>
          </w:rPr>
          <w:t>concentration</w:t>
        </w:r>
      </w:ins>
      <w:ins w:id="19" w:author="Microsoft Office User" w:date="2018-03-24T15:37:00Z">
        <w:r w:rsidR="00312E52">
          <w:rPr>
            <w:rFonts w:ascii="Arial" w:eastAsia="Times New Roman" w:hAnsi="Arial" w:cs="Arial"/>
            <w:b/>
            <w:color w:val="FF0000"/>
            <w:sz w:val="19"/>
            <w:szCs w:val="19"/>
            <w:shd w:val="clear" w:color="auto" w:fill="FFFFFF"/>
          </w:rPr>
          <w:t xml:space="preserve"> per mouse was estimated</w:t>
        </w:r>
      </w:ins>
      <w:ins w:id="20" w:author="Microsoft Office User" w:date="2018-03-24T15:40:00Z">
        <w:r w:rsidR="00B734D0">
          <w:rPr>
            <w:rFonts w:ascii="Arial" w:eastAsia="Times New Roman" w:hAnsi="Arial" w:cs="Arial"/>
            <w:b/>
            <w:color w:val="FF0000"/>
            <w:sz w:val="19"/>
            <w:szCs w:val="19"/>
            <w:shd w:val="clear" w:color="auto" w:fill="FFFFFF"/>
          </w:rPr>
          <w:t xml:space="preserve"> by</w:t>
        </w:r>
      </w:ins>
      <w:ins w:id="21" w:author="Microsoft Office User" w:date="2018-03-24T15:37:00Z">
        <w:r w:rsidR="00312E52">
          <w:rPr>
            <w:rFonts w:ascii="Arial" w:eastAsia="Times New Roman" w:hAnsi="Arial" w:cs="Arial"/>
            <w:b/>
            <w:color w:val="FF0000"/>
            <w:sz w:val="19"/>
            <w:szCs w:val="19"/>
            <w:shd w:val="clear" w:color="auto" w:fill="FFFFFF"/>
          </w:rPr>
          <w:t xml:space="preserve"> </w:t>
        </w:r>
      </w:ins>
      <w:ins w:id="22" w:author="Microsoft Office User" w:date="2018-03-24T15:39:00Z">
        <w:r w:rsidR="00B734D0">
          <w:rPr>
            <w:rFonts w:ascii="Arial" w:eastAsia="Times New Roman" w:hAnsi="Arial" w:cs="Arial"/>
            <w:b/>
            <w:color w:val="FF0000"/>
            <w:sz w:val="19"/>
            <w:szCs w:val="19"/>
            <w:shd w:val="clear" w:color="auto" w:fill="FFFFFF"/>
          </w:rPr>
          <w:t xml:space="preserve">accounting for number of mice in </w:t>
        </w:r>
      </w:ins>
      <w:ins w:id="23" w:author="Microsoft Office User" w:date="2018-03-24T15:53:00Z">
        <w:r>
          <w:rPr>
            <w:rFonts w:ascii="Arial" w:eastAsia="Times New Roman" w:hAnsi="Arial" w:cs="Arial"/>
            <w:b/>
            <w:color w:val="FF0000"/>
            <w:sz w:val="19"/>
            <w:szCs w:val="19"/>
            <w:shd w:val="clear" w:color="auto" w:fill="FFFFFF"/>
          </w:rPr>
          <w:t>the</w:t>
        </w:r>
      </w:ins>
      <w:ins w:id="24" w:author="Microsoft Office User" w:date="2018-03-24T15:39:00Z">
        <w:r w:rsidR="00B734D0">
          <w:rPr>
            <w:rFonts w:ascii="Arial" w:eastAsia="Times New Roman" w:hAnsi="Arial" w:cs="Arial"/>
            <w:b/>
            <w:color w:val="FF0000"/>
            <w:sz w:val="19"/>
            <w:szCs w:val="19"/>
            <w:shd w:val="clear" w:color="auto" w:fill="FFFFFF"/>
          </w:rPr>
          <w:t xml:space="preserve"> cage.</w:t>
        </w:r>
      </w:ins>
      <w:ins w:id="25" w:author="Microsoft Office User" w:date="2018-03-24T15:42:00Z">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 mice was</w:t>
        </w:r>
        <w:r w:rsidR="00131ED6">
          <w:rPr>
            <w:rFonts w:ascii="Arial" w:eastAsia="Times New Roman" w:hAnsi="Arial" w:cs="Arial"/>
            <w:b/>
            <w:color w:val="FF0000"/>
            <w:sz w:val="19"/>
            <w:szCs w:val="19"/>
            <w:shd w:val="clear" w:color="auto" w:fill="FFFFFF"/>
          </w:rPr>
          <w:t xml:space="preserve"> acquired prior to euthaniz</w:t>
        </w:r>
      </w:ins>
      <w:ins w:id="26" w:author="Microsoft Office User" w:date="2018-03-24T15:54:00Z">
        <w:r w:rsidR="00917DC0">
          <w:rPr>
            <w:rFonts w:ascii="Arial" w:eastAsia="Times New Roman" w:hAnsi="Arial" w:cs="Arial"/>
            <w:b/>
            <w:color w:val="FF0000"/>
            <w:sz w:val="19"/>
            <w:szCs w:val="19"/>
            <w:shd w:val="clear" w:color="auto" w:fill="FFFFFF"/>
          </w:rPr>
          <w:t>ing</w:t>
        </w:r>
      </w:ins>
      <w:ins w:id="27" w:author="Microsoft Office User" w:date="2018-03-24T15:42:00Z">
        <w:r w:rsidR="00131ED6">
          <w:rPr>
            <w:rFonts w:ascii="Arial" w:eastAsia="Times New Roman" w:hAnsi="Arial" w:cs="Arial"/>
            <w:b/>
            <w:color w:val="FF0000"/>
            <w:sz w:val="19"/>
            <w:szCs w:val="19"/>
            <w:shd w:val="clear" w:color="auto" w:fill="FFFFFF"/>
          </w:rPr>
          <w:t xml:space="preserve"> </w:t>
        </w:r>
      </w:ins>
      <w:ins w:id="28" w:author="Microsoft Office User" w:date="2018-03-24T15:43:00Z">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w:t>
        </w:r>
        <w:commentRangeStart w:id="29"/>
        <w:r w:rsidR="00131ED6">
          <w:rPr>
            <w:rFonts w:ascii="Arial" w:eastAsia="Times New Roman" w:hAnsi="Arial" w:cs="Arial"/>
            <w:b/>
            <w:color w:val="FF0000"/>
            <w:sz w:val="19"/>
            <w:szCs w:val="19"/>
            <w:shd w:val="clear" w:color="auto" w:fill="FFFFFF"/>
          </w:rPr>
          <w:t>University of Michigan Pha</w:t>
        </w:r>
      </w:ins>
      <w:ins w:id="30" w:author="Microsoft Office User" w:date="2018-03-24T15:49:00Z">
        <w:r w:rsidR="00925A7D">
          <w:rPr>
            <w:rFonts w:ascii="Arial" w:eastAsia="Times New Roman" w:hAnsi="Arial" w:cs="Arial"/>
            <w:b/>
            <w:color w:val="FF0000"/>
            <w:sz w:val="19"/>
            <w:szCs w:val="19"/>
            <w:shd w:val="clear" w:color="auto" w:fill="FFFFFF"/>
          </w:rPr>
          <w:t>r</w:t>
        </w:r>
      </w:ins>
      <w:ins w:id="31" w:author="Microsoft Office User" w:date="2018-03-24T15:43:00Z">
        <w:r w:rsidR="00131ED6">
          <w:rPr>
            <w:rFonts w:ascii="Arial" w:eastAsia="Times New Roman" w:hAnsi="Arial" w:cs="Arial"/>
            <w:b/>
            <w:color w:val="FF0000"/>
            <w:sz w:val="19"/>
            <w:szCs w:val="19"/>
            <w:shd w:val="clear" w:color="auto" w:fill="FFFFFF"/>
          </w:rPr>
          <w:t>macokinetics Core for LC</w:t>
        </w:r>
      </w:ins>
      <w:ins w:id="32" w:author="Microsoft Office User" w:date="2018-03-24T15:44:00Z">
        <w:r w:rsidR="00131ED6">
          <w:rPr>
            <w:rFonts w:ascii="Arial" w:eastAsia="Times New Roman" w:hAnsi="Arial" w:cs="Arial"/>
            <w:b/>
            <w:color w:val="FF0000"/>
            <w:sz w:val="19"/>
            <w:szCs w:val="19"/>
            <w:shd w:val="clear" w:color="auto" w:fill="FFFFFF"/>
          </w:rPr>
          <w:t xml:space="preserve">-MS analysis </w:t>
        </w:r>
      </w:ins>
      <w:commentRangeEnd w:id="29"/>
      <w:ins w:id="33" w:author="Microsoft Office User" w:date="2018-03-24T15:45:00Z">
        <w:r w:rsidR="00C33279">
          <w:rPr>
            <w:rStyle w:val="CommentReference"/>
          </w:rPr>
          <w:commentReference w:id="29"/>
        </w:r>
      </w:ins>
      <w:ins w:id="34" w:author="Microsoft Office User" w:date="2018-03-24T15:44:00Z">
        <w:r w:rsidR="00131ED6">
          <w:rPr>
            <w:rFonts w:ascii="Arial" w:eastAsia="Times New Roman" w:hAnsi="Arial" w:cs="Arial"/>
            <w:b/>
            <w:color w:val="FF0000"/>
            <w:sz w:val="19"/>
            <w:szCs w:val="19"/>
            <w:shd w:val="clear" w:color="auto" w:fill="FFFFFF"/>
          </w:rPr>
          <w:t xml:space="preserve">of dexamethasone concentration. </w:t>
        </w:r>
      </w:ins>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77777777"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del w:id="35" w:author="Microsoft Office User" w:date="2018-03-25T15:11:00Z">
        <w:r w:rsidDel="00670F1C">
          <w:rPr>
            <w:rFonts w:ascii="Arial" w:eastAsia="Times New Roman" w:hAnsi="Arial" w:cs="Arial"/>
            <w:color w:val="FF0000"/>
            <w:sz w:val="19"/>
            <w:szCs w:val="19"/>
            <w:shd w:val="clear" w:color="auto" w:fill="FFFFFF"/>
          </w:rPr>
          <w:delText>s</w:delText>
        </w:r>
      </w:del>
      <w:r>
        <w:rPr>
          <w:rFonts w:ascii="Arial" w:eastAsia="Times New Roman" w:hAnsi="Arial" w:cs="Arial"/>
          <w:color w:val="FF0000"/>
          <w:sz w:val="19"/>
          <w:szCs w:val="19"/>
          <w:shd w:val="clear" w:color="auto" w:fill="FFFFFF"/>
        </w:rPr>
        <w:t>:</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0125435E" w14:textId="66B669EE" w:rsidR="001C5F02" w:rsidRDefault="001C5F02" w:rsidP="00750B5E">
      <w:pPr>
        <w:ind w:left="720"/>
        <w:rPr>
          <w:ins w:id="36" w:author="Microsoft Office User" w:date="2018-03-24T15:46:00Z"/>
          <w:rFonts w:ascii="Arial" w:eastAsia="Times New Roman" w:hAnsi="Arial" w:cs="Arial"/>
          <w:b/>
          <w:color w:val="FF0000"/>
          <w:sz w:val="19"/>
          <w:szCs w:val="19"/>
          <w:shd w:val="clear" w:color="auto" w:fill="FFFFFF"/>
        </w:rPr>
      </w:pPr>
      <w:r w:rsidRPr="00750B5E">
        <w:rPr>
          <w:rFonts w:ascii="Arial" w:eastAsia="Times New Roman" w:hAnsi="Arial" w:cs="Arial"/>
          <w:b/>
          <w:color w:val="FF0000"/>
          <w:sz w:val="19"/>
          <w:szCs w:val="19"/>
          <w:shd w:val="clear" w:color="auto" w:fill="FFFFFF"/>
        </w:rPr>
        <w:t>Results</w:t>
      </w:r>
      <w:ins w:id="37" w:author="Microsoft Office User" w:date="2018-03-24T15:46:00Z">
        <w:r w:rsidR="006A3059">
          <w:rPr>
            <w:rFonts w:ascii="Arial" w:eastAsia="Times New Roman" w:hAnsi="Arial" w:cs="Arial"/>
            <w:b/>
            <w:color w:val="FF0000"/>
            <w:sz w:val="19"/>
            <w:szCs w:val="19"/>
            <w:shd w:val="clear" w:color="auto" w:fill="FFFFFF"/>
          </w:rPr>
          <w:t>:</w:t>
        </w:r>
      </w:ins>
    </w:p>
    <w:p w14:paraId="1132038F" w14:textId="378B48C0" w:rsidR="006A3059" w:rsidRPr="00750B5E" w:rsidRDefault="005B0E14" w:rsidP="00750B5E">
      <w:pPr>
        <w:ind w:left="720"/>
        <w:rPr>
          <w:rFonts w:ascii="Arial" w:eastAsia="Times New Roman" w:hAnsi="Arial" w:cs="Arial"/>
          <w:b/>
          <w:color w:val="FF0000"/>
          <w:sz w:val="19"/>
          <w:szCs w:val="19"/>
          <w:shd w:val="clear" w:color="auto" w:fill="FFFFFF"/>
        </w:rPr>
      </w:pPr>
      <w:ins w:id="38" w:author="Dave Bridges" w:date="2018-03-25T16:37:00Z">
        <w:r>
          <w:rPr>
            <w:rFonts w:ascii="Arial" w:eastAsia="Times New Roman" w:hAnsi="Arial" w:cs="Arial"/>
            <w:b/>
            <w:color w:val="FF0000"/>
            <w:sz w:val="19"/>
            <w:szCs w:val="19"/>
            <w:shd w:val="clear" w:color="auto" w:fill="FFFFFF"/>
          </w:rPr>
          <w:t>Over the course of the experiment, o</w:t>
        </w:r>
      </w:ins>
      <w:ins w:id="39" w:author="Microsoft Office User" w:date="2018-03-24T16:10:00Z">
        <w:del w:id="40" w:author="Dave Bridges" w:date="2018-03-25T16:37:00Z">
          <w:r w:rsidR="009171E5" w:rsidDel="005B0E14">
            <w:rPr>
              <w:rFonts w:ascii="Arial" w:eastAsia="Times New Roman" w:hAnsi="Arial" w:cs="Arial"/>
              <w:b/>
              <w:color w:val="FF0000"/>
              <w:sz w:val="19"/>
              <w:szCs w:val="19"/>
              <w:shd w:val="clear" w:color="auto" w:fill="FFFFFF"/>
            </w:rPr>
            <w:delText>O</w:delText>
          </w:r>
        </w:del>
        <w:r w:rsidR="009171E5">
          <w:rPr>
            <w:rFonts w:ascii="Arial" w:eastAsia="Times New Roman" w:hAnsi="Arial" w:cs="Arial"/>
            <w:b/>
            <w:color w:val="FF0000"/>
            <w:sz w:val="19"/>
            <w:szCs w:val="19"/>
            <w:shd w:val="clear" w:color="auto" w:fill="FFFFFF"/>
          </w:rPr>
          <w:t xml:space="preserve">bese dexamethasone-treated </w:t>
        </w:r>
        <w:del w:id="41" w:author="Dave Bridges" w:date="2018-03-25T16:38:00Z">
          <w:r w:rsidR="009171E5" w:rsidDel="005B0E14">
            <w:rPr>
              <w:rFonts w:ascii="Arial" w:eastAsia="Times New Roman" w:hAnsi="Arial" w:cs="Arial"/>
              <w:b/>
              <w:color w:val="FF0000"/>
              <w:sz w:val="19"/>
              <w:szCs w:val="19"/>
              <w:shd w:val="clear" w:color="auto" w:fill="FFFFFF"/>
            </w:rPr>
            <w:delText xml:space="preserve">mice 2.09-fold higher fluid intake </w:delText>
          </w:r>
        </w:del>
        <w:del w:id="42" w:author="Dave Bridges" w:date="2018-03-25T16:37:00Z">
          <w:r w:rsidR="009171E5" w:rsidDel="005B0E14">
            <w:rPr>
              <w:rFonts w:ascii="Arial" w:eastAsia="Times New Roman" w:hAnsi="Arial" w:cs="Arial"/>
              <w:b/>
              <w:color w:val="FF0000"/>
              <w:sz w:val="19"/>
              <w:szCs w:val="19"/>
              <w:shd w:val="clear" w:color="auto" w:fill="FFFFFF"/>
            </w:rPr>
            <w:delText>(</w:delText>
          </w:r>
          <w:commentRangeStart w:id="43"/>
          <w:r w:rsidR="009171E5" w:rsidDel="005B0E14">
            <w:rPr>
              <w:rFonts w:ascii="Arial" w:eastAsia="Times New Roman" w:hAnsi="Arial" w:cs="Arial"/>
              <w:b/>
              <w:color w:val="FF0000"/>
              <w:sz w:val="19"/>
              <w:szCs w:val="19"/>
              <w:shd w:val="clear" w:color="auto" w:fill="FFFFFF"/>
            </w:rPr>
            <w:delText>p</w:delText>
          </w:r>
        </w:del>
      </w:ins>
      <w:commentRangeEnd w:id="43"/>
      <w:ins w:id="44" w:author="Microsoft Office User" w:date="2018-03-24T16:19:00Z">
        <w:del w:id="45" w:author="Dave Bridges" w:date="2018-03-25T16:37:00Z">
          <w:r w:rsidR="00435C2D" w:rsidDel="005B0E14">
            <w:rPr>
              <w:rStyle w:val="CommentReference"/>
            </w:rPr>
            <w:commentReference w:id="43"/>
          </w:r>
        </w:del>
      </w:ins>
      <w:ins w:id="46" w:author="Microsoft Office User" w:date="2018-03-24T16:10:00Z">
        <w:del w:id="47" w:author="Dave Bridges" w:date="2018-03-25T16:37:00Z">
          <w:r w:rsidR="009171E5" w:rsidDel="005B0E14">
            <w:rPr>
              <w:rFonts w:ascii="Arial" w:eastAsia="Times New Roman" w:hAnsi="Arial" w:cs="Arial"/>
              <w:b/>
              <w:color w:val="FF0000"/>
              <w:sz w:val="19"/>
              <w:szCs w:val="19"/>
              <w:shd w:val="clear" w:color="auto" w:fill="FFFFFF"/>
            </w:rPr>
            <w:delText>=)</w:delText>
          </w:r>
        </w:del>
      </w:ins>
      <w:ins w:id="48" w:author="Microsoft Office User" w:date="2018-03-24T16:11:00Z">
        <w:del w:id="49" w:author="Dave Bridges" w:date="2018-03-25T16:37:00Z">
          <w:r w:rsidR="009171E5" w:rsidDel="005B0E14">
            <w:rPr>
              <w:rFonts w:ascii="Arial" w:eastAsia="Times New Roman" w:hAnsi="Arial" w:cs="Arial"/>
              <w:b/>
              <w:color w:val="FF0000"/>
              <w:sz w:val="19"/>
              <w:szCs w:val="19"/>
              <w:shd w:val="clear" w:color="auto" w:fill="FFFFFF"/>
            </w:rPr>
            <w:delText xml:space="preserve"> </w:delText>
          </w:r>
        </w:del>
        <w:del w:id="50" w:author="Dave Bridges" w:date="2018-03-25T16:38:00Z">
          <w:r w:rsidR="009171E5" w:rsidDel="005B0E14">
            <w:rPr>
              <w:rFonts w:ascii="Arial" w:eastAsia="Times New Roman" w:hAnsi="Arial" w:cs="Arial"/>
              <w:b/>
              <w:color w:val="FF0000"/>
              <w:sz w:val="19"/>
              <w:szCs w:val="19"/>
              <w:shd w:val="clear" w:color="auto" w:fill="FFFFFF"/>
            </w:rPr>
            <w:delText>when compared to lean dexamethasone-treated mice</w:delText>
          </w:r>
        </w:del>
      </w:ins>
      <w:ins w:id="51" w:author="Microsoft Office User" w:date="2018-03-24T16:10:00Z">
        <w:del w:id="52" w:author="Dave Bridges" w:date="2018-03-25T16:38:00Z">
          <w:r w:rsidR="009171E5" w:rsidDel="005B0E14">
            <w:rPr>
              <w:rFonts w:ascii="Arial" w:eastAsia="Times New Roman" w:hAnsi="Arial" w:cs="Arial"/>
              <w:b/>
              <w:color w:val="FF0000"/>
              <w:sz w:val="19"/>
              <w:szCs w:val="19"/>
              <w:shd w:val="clear" w:color="auto" w:fill="FFFFFF"/>
            </w:rPr>
            <w:delText>.</w:delText>
          </w:r>
        </w:del>
      </w:ins>
      <w:ins w:id="53" w:author="Dave Bridges" w:date="2018-03-25T16:38:00Z">
        <w:r>
          <w:rPr>
            <w:rFonts w:ascii="Arial" w:eastAsia="Times New Roman" w:hAnsi="Arial" w:cs="Arial"/>
            <w:b/>
            <w:color w:val="FF0000"/>
            <w:sz w:val="19"/>
            <w:szCs w:val="19"/>
            <w:shd w:val="clear" w:color="auto" w:fill="FFFFFF"/>
          </w:rPr>
          <w:t>mice consumed more water, starting at a lower concentration and then increasing as the animals were on dexamethasone longer.  Overall this</w:t>
        </w:r>
      </w:ins>
      <w:ins w:id="54" w:author="Microsoft Office User" w:date="2018-03-24T16:12:00Z">
        <w:r w:rsidR="00E96EA3">
          <w:rPr>
            <w:rFonts w:ascii="Arial" w:eastAsia="Times New Roman" w:hAnsi="Arial" w:cs="Arial"/>
            <w:b/>
            <w:color w:val="FF0000"/>
            <w:sz w:val="19"/>
            <w:szCs w:val="19"/>
            <w:shd w:val="clear" w:color="auto" w:fill="FFFFFF"/>
          </w:rPr>
          <w:t xml:space="preserve"> </w:t>
        </w:r>
        <w:del w:id="55" w:author="Dave Bridges" w:date="2018-03-25T16:39:00Z">
          <w:r w:rsidR="00E96EA3" w:rsidDel="005B0E14">
            <w:rPr>
              <w:rFonts w:ascii="Arial" w:eastAsia="Times New Roman" w:hAnsi="Arial" w:cs="Arial"/>
              <w:b/>
              <w:color w:val="FF0000"/>
              <w:sz w:val="19"/>
              <w:szCs w:val="19"/>
              <w:shd w:val="clear" w:color="auto" w:fill="FFFFFF"/>
            </w:rPr>
            <w:delText>This was reduced</w:delText>
          </w:r>
        </w:del>
      </w:ins>
      <w:ins w:id="56" w:author="Dave Bridges" w:date="2018-03-25T16:39:00Z">
        <w:r>
          <w:rPr>
            <w:rFonts w:ascii="Arial" w:eastAsia="Times New Roman" w:hAnsi="Arial" w:cs="Arial"/>
            <w:b/>
            <w:color w:val="FF0000"/>
            <w:sz w:val="19"/>
            <w:szCs w:val="19"/>
            <w:shd w:val="clear" w:color="auto" w:fill="FFFFFF"/>
          </w:rPr>
          <w:t>corresponded</w:t>
        </w:r>
      </w:ins>
      <w:ins w:id="57" w:author="Microsoft Office User" w:date="2018-03-24T16:12:00Z">
        <w:r w:rsidR="00E96EA3">
          <w:rPr>
            <w:rFonts w:ascii="Arial" w:eastAsia="Times New Roman" w:hAnsi="Arial" w:cs="Arial"/>
            <w:b/>
            <w:color w:val="FF0000"/>
            <w:sz w:val="19"/>
            <w:szCs w:val="19"/>
            <w:shd w:val="clear" w:color="auto" w:fill="FFFFFF"/>
          </w:rPr>
          <w:t xml:space="preserve"> to</w:t>
        </w:r>
      </w:ins>
      <w:ins w:id="58" w:author="Microsoft Office User" w:date="2018-03-24T16:14:00Z">
        <w:r w:rsidR="00E96EA3">
          <w:rPr>
            <w:rFonts w:ascii="Arial" w:eastAsia="Times New Roman" w:hAnsi="Arial" w:cs="Arial"/>
            <w:b/>
            <w:color w:val="FF0000"/>
            <w:sz w:val="19"/>
            <w:szCs w:val="19"/>
            <w:shd w:val="clear" w:color="auto" w:fill="FFFFFF"/>
          </w:rPr>
          <w:t xml:space="preserve"> a</w:t>
        </w:r>
      </w:ins>
      <w:ins w:id="59" w:author="Microsoft Office User" w:date="2018-03-24T16:12:00Z">
        <w:r w:rsidR="00E96EA3">
          <w:rPr>
            <w:rFonts w:ascii="Arial" w:eastAsia="Times New Roman" w:hAnsi="Arial" w:cs="Arial"/>
            <w:b/>
            <w:color w:val="FF0000"/>
            <w:sz w:val="19"/>
            <w:szCs w:val="19"/>
            <w:shd w:val="clear" w:color="auto" w:fill="FFFFFF"/>
          </w:rPr>
          <w:t xml:space="preserve"> 22</w:t>
        </w:r>
      </w:ins>
      <w:ins w:id="60" w:author="Microsoft Office User" w:date="2018-03-24T16:13:00Z">
        <w:del w:id="61" w:author="Dave Bridges" w:date="2018-03-25T16:39:00Z">
          <w:r w:rsidR="00E96EA3" w:rsidDel="005B0E14">
            <w:rPr>
              <w:rFonts w:ascii="Arial" w:eastAsia="Times New Roman" w:hAnsi="Arial" w:cs="Arial"/>
              <w:b/>
              <w:color w:val="FF0000"/>
              <w:sz w:val="19"/>
              <w:szCs w:val="19"/>
              <w:shd w:val="clear" w:color="auto" w:fill="FFFFFF"/>
            </w:rPr>
            <w:delText>.01</w:delText>
          </w:r>
        </w:del>
        <w:r w:rsidR="00E96EA3">
          <w:rPr>
            <w:rFonts w:ascii="Arial" w:eastAsia="Times New Roman" w:hAnsi="Arial" w:cs="Arial"/>
            <w:b/>
            <w:color w:val="FF0000"/>
            <w:sz w:val="19"/>
            <w:szCs w:val="19"/>
            <w:shd w:val="clear" w:color="auto" w:fill="FFFFFF"/>
          </w:rPr>
          <w:t xml:space="preserve">% </w:t>
        </w:r>
      </w:ins>
      <w:ins w:id="62" w:author="Microsoft Office User" w:date="2018-03-24T16:14:00Z">
        <w:r w:rsidR="00E96EA3">
          <w:rPr>
            <w:rFonts w:ascii="Arial" w:eastAsia="Times New Roman" w:hAnsi="Arial" w:cs="Arial"/>
            <w:b/>
            <w:color w:val="FF0000"/>
            <w:sz w:val="19"/>
            <w:szCs w:val="19"/>
            <w:shd w:val="clear" w:color="auto" w:fill="FFFFFF"/>
          </w:rPr>
          <w:t xml:space="preserve">increase </w:t>
        </w:r>
        <w:del w:id="63" w:author="Dave Bridges" w:date="2018-03-25T16:39:00Z">
          <w:r w:rsidR="00E96EA3" w:rsidDel="005B0E14">
            <w:rPr>
              <w:rFonts w:ascii="Arial" w:eastAsia="Times New Roman" w:hAnsi="Arial" w:cs="Arial"/>
              <w:b/>
              <w:color w:val="FF0000"/>
              <w:sz w:val="19"/>
              <w:szCs w:val="19"/>
              <w:shd w:val="clear" w:color="auto" w:fill="FFFFFF"/>
            </w:rPr>
            <w:delText xml:space="preserve">in the obese animals </w:delText>
          </w:r>
        </w:del>
      </w:ins>
      <w:ins w:id="64" w:author="Microsoft Office User" w:date="2018-03-24T16:13:00Z">
        <w:del w:id="65" w:author="Dave Bridges" w:date="2018-03-25T16:39:00Z">
          <w:r w:rsidR="00E96EA3" w:rsidDel="005B0E14">
            <w:rPr>
              <w:rFonts w:ascii="Arial" w:eastAsia="Times New Roman" w:hAnsi="Arial" w:cs="Arial"/>
              <w:b/>
              <w:color w:val="FF0000"/>
              <w:sz w:val="19"/>
              <w:szCs w:val="19"/>
              <w:shd w:val="clear" w:color="auto" w:fill="FFFFFF"/>
            </w:rPr>
            <w:delText xml:space="preserve">when </w:delText>
          </w:r>
        </w:del>
      </w:ins>
      <w:ins w:id="66" w:author="Microsoft Office User" w:date="2018-03-24T16:14:00Z">
        <w:del w:id="67" w:author="Dave Bridges" w:date="2018-03-25T16:39:00Z">
          <w:r w:rsidR="00E96EA3" w:rsidDel="005B0E14">
            <w:rPr>
              <w:rFonts w:ascii="Arial" w:eastAsia="Times New Roman" w:hAnsi="Arial" w:cs="Arial"/>
              <w:b/>
              <w:color w:val="FF0000"/>
              <w:sz w:val="19"/>
              <w:szCs w:val="19"/>
              <w:shd w:val="clear" w:color="auto" w:fill="FFFFFF"/>
            </w:rPr>
            <w:delText>a</w:delText>
          </w:r>
        </w:del>
      </w:ins>
      <w:ins w:id="68" w:author="Microsoft Office User" w:date="2018-03-24T16:12:00Z">
        <w:del w:id="69" w:author="Dave Bridges" w:date="2018-03-25T16:39:00Z">
          <w:r w:rsidR="00E96EA3" w:rsidDel="005B0E14">
            <w:rPr>
              <w:rFonts w:ascii="Arial" w:eastAsia="Times New Roman" w:hAnsi="Arial" w:cs="Arial"/>
              <w:b/>
              <w:color w:val="FF0000"/>
              <w:sz w:val="19"/>
              <w:szCs w:val="19"/>
              <w:shd w:val="clear" w:color="auto" w:fill="FFFFFF"/>
            </w:rPr>
            <w:delText>ccounting for the higher weights of these mice</w:delText>
          </w:r>
        </w:del>
      </w:ins>
      <w:ins w:id="70" w:author="Dave Bridges" w:date="2018-03-25T16:39:00Z">
        <w:r>
          <w:rPr>
            <w:rFonts w:ascii="Arial" w:eastAsia="Times New Roman" w:hAnsi="Arial" w:cs="Arial"/>
            <w:b/>
            <w:color w:val="FF0000"/>
            <w:sz w:val="19"/>
            <w:szCs w:val="19"/>
            <w:shd w:val="clear" w:color="auto" w:fill="FFFFFF"/>
          </w:rPr>
          <w:t>when normalized to the animal’s body weight.  By the end of the study, this</w:t>
        </w:r>
      </w:ins>
      <w:ins w:id="71" w:author="Dave Bridges" w:date="2018-03-25T16:40:00Z">
        <w:r>
          <w:rPr>
            <w:rFonts w:ascii="Arial" w:eastAsia="Times New Roman" w:hAnsi="Arial" w:cs="Arial"/>
            <w:b/>
            <w:color w:val="FF0000"/>
            <w:sz w:val="19"/>
            <w:szCs w:val="19"/>
            <w:shd w:val="clear" w:color="auto" w:fill="FFFFFF"/>
          </w:rPr>
          <w:t xml:space="preserve"> i</w:t>
        </w:r>
      </w:ins>
      <w:ins w:id="72" w:author="Microsoft Office User" w:date="2018-03-24T16:12:00Z">
        <w:del w:id="73" w:author="Dave Bridges" w:date="2018-03-25T16:40:00Z">
          <w:r w:rsidR="00E96EA3" w:rsidDel="005B0E14">
            <w:rPr>
              <w:rFonts w:ascii="Arial" w:eastAsia="Times New Roman" w:hAnsi="Arial" w:cs="Arial"/>
              <w:b/>
              <w:color w:val="FF0000"/>
              <w:sz w:val="19"/>
              <w:szCs w:val="19"/>
              <w:shd w:val="clear" w:color="auto" w:fill="FFFFFF"/>
            </w:rPr>
            <w:delText xml:space="preserve">. </w:delText>
          </w:r>
        </w:del>
      </w:ins>
      <w:ins w:id="74" w:author="Microsoft Office User" w:date="2018-03-24T16:06:00Z">
        <w:del w:id="75" w:author="Dave Bridges" w:date="2018-03-25T16:40:00Z">
          <w:r w:rsidR="009171E5" w:rsidDel="005B0E14">
            <w:rPr>
              <w:rFonts w:ascii="Arial" w:eastAsia="Times New Roman" w:hAnsi="Arial" w:cs="Arial"/>
              <w:b/>
              <w:color w:val="FF0000"/>
              <w:sz w:val="19"/>
              <w:szCs w:val="19"/>
              <w:shd w:val="clear" w:color="auto" w:fill="FFFFFF"/>
            </w:rPr>
            <w:delText>I</w:delText>
          </w:r>
        </w:del>
        <w:r w:rsidR="009171E5">
          <w:rPr>
            <w:rFonts w:ascii="Arial" w:eastAsia="Times New Roman" w:hAnsi="Arial" w:cs="Arial"/>
            <w:b/>
            <w:color w:val="FF0000"/>
            <w:sz w:val="19"/>
            <w:szCs w:val="19"/>
            <w:shd w:val="clear" w:color="auto" w:fill="FFFFFF"/>
          </w:rPr>
          <w:t xml:space="preserve">ncreased intake resulted in a </w:t>
        </w:r>
      </w:ins>
      <w:ins w:id="76" w:author="Microsoft Office User" w:date="2018-03-24T16:08:00Z">
        <w:r w:rsidR="009171E5">
          <w:rPr>
            <w:rFonts w:ascii="Arial" w:eastAsia="Times New Roman" w:hAnsi="Arial" w:cs="Arial"/>
            <w:b/>
            <w:color w:val="FF0000"/>
            <w:sz w:val="19"/>
            <w:szCs w:val="19"/>
            <w:shd w:val="clear" w:color="auto" w:fill="FFFFFF"/>
          </w:rPr>
          <w:t>7.</w:t>
        </w:r>
      </w:ins>
      <w:ins w:id="77" w:author="Dave Bridges" w:date="2018-03-25T16:40:00Z">
        <w:r>
          <w:rPr>
            <w:rFonts w:ascii="Arial" w:eastAsia="Times New Roman" w:hAnsi="Arial" w:cs="Arial"/>
            <w:b/>
            <w:color w:val="FF0000"/>
            <w:sz w:val="19"/>
            <w:szCs w:val="19"/>
            <w:shd w:val="clear" w:color="auto" w:fill="FFFFFF"/>
          </w:rPr>
          <w:t>6</w:t>
        </w:r>
      </w:ins>
      <w:bookmarkStart w:id="78" w:name="_GoBack"/>
      <w:bookmarkEnd w:id="78"/>
      <w:ins w:id="79" w:author="Microsoft Office User" w:date="2018-03-24T16:08:00Z">
        <w:del w:id="80" w:author="Dave Bridges" w:date="2018-03-25T16:40:00Z">
          <w:r w:rsidR="009171E5" w:rsidDel="005B0E14">
            <w:rPr>
              <w:rFonts w:ascii="Arial" w:eastAsia="Times New Roman" w:hAnsi="Arial" w:cs="Arial"/>
              <w:b/>
              <w:color w:val="FF0000"/>
              <w:sz w:val="19"/>
              <w:szCs w:val="19"/>
              <w:shd w:val="clear" w:color="auto" w:fill="FFFFFF"/>
            </w:rPr>
            <w:delText>59</w:delText>
          </w:r>
        </w:del>
        <w:r w:rsidR="009171E5">
          <w:rPr>
            <w:rFonts w:ascii="Arial" w:eastAsia="Times New Roman" w:hAnsi="Arial" w:cs="Arial"/>
            <w:b/>
            <w:color w:val="FF0000"/>
            <w:sz w:val="19"/>
            <w:szCs w:val="19"/>
            <w:shd w:val="clear" w:color="auto" w:fill="FFFFFF"/>
          </w:rPr>
          <w:t>-fold</w:t>
        </w:r>
      </w:ins>
      <w:ins w:id="81" w:author="Microsoft Office User" w:date="2018-03-24T16:06:00Z">
        <w:r w:rsidR="009171E5">
          <w:rPr>
            <w:rFonts w:ascii="Arial" w:eastAsia="Times New Roman" w:hAnsi="Arial" w:cs="Arial"/>
            <w:b/>
            <w:color w:val="FF0000"/>
            <w:sz w:val="19"/>
            <w:szCs w:val="19"/>
            <w:shd w:val="clear" w:color="auto" w:fill="FFFFFF"/>
          </w:rPr>
          <w:t xml:space="preserve"> increase in serum dexamethasone concentration in the obese dexamethasone-treated mice </w:t>
        </w:r>
      </w:ins>
      <w:ins w:id="82" w:author="Microsoft Office User" w:date="2018-03-24T16:08:00Z">
        <w:r w:rsidR="009171E5">
          <w:rPr>
            <w:rFonts w:ascii="Arial" w:eastAsia="Times New Roman" w:hAnsi="Arial" w:cs="Arial"/>
            <w:b/>
            <w:color w:val="FF0000"/>
            <w:sz w:val="19"/>
            <w:szCs w:val="19"/>
            <w:shd w:val="clear" w:color="auto" w:fill="FFFFFF"/>
          </w:rPr>
          <w:t>when compared to lean dexamethasone-treated mice (p=0.031)</w:t>
        </w:r>
      </w:ins>
      <w:ins w:id="83" w:author="Microsoft Office User" w:date="2018-03-24T16:09:00Z">
        <w:r w:rsidR="009171E5">
          <w:rPr>
            <w:rFonts w:ascii="Arial" w:eastAsia="Times New Roman" w:hAnsi="Arial" w:cs="Arial"/>
            <w:b/>
            <w:color w:val="FF0000"/>
            <w:sz w:val="19"/>
            <w:szCs w:val="19"/>
            <w:shd w:val="clear" w:color="auto" w:fill="FFFFFF"/>
          </w:rPr>
          <w:t>.</w:t>
        </w:r>
      </w:ins>
    </w:p>
    <w:p w14:paraId="0D962679" w14:textId="32EFFB93" w:rsidR="001C5F02" w:rsidRDefault="00AD59AE" w:rsidP="00DD20C6">
      <w:pPr>
        <w:rPr>
          <w:rFonts w:ascii="Arial" w:eastAsia="Times New Roman" w:hAnsi="Arial" w:cs="Arial"/>
          <w:color w:val="FF0000"/>
          <w:sz w:val="19"/>
          <w:szCs w:val="19"/>
          <w:shd w:val="clear" w:color="auto" w:fill="FFFFFF"/>
        </w:rPr>
      </w:pPr>
      <w:ins w:id="84" w:author="Microsoft Office User" w:date="2018-03-24T15:09:00Z">
        <w:r>
          <w:rPr>
            <w:noProof/>
          </w:rPr>
          <w:lastRenderedPageBreak/>
          <mc:AlternateContent>
            <mc:Choice Requires="wps">
              <w:drawing>
                <wp:anchor distT="0" distB="0" distL="114300" distR="114300" simplePos="0" relativeHeight="251668480" behindDoc="0" locked="0" layoutInCell="1" allowOverlap="1" wp14:anchorId="0F9EA376" wp14:editId="4E3D3BF4">
                  <wp:simplePos x="0" y="0"/>
                  <wp:positionH relativeFrom="column">
                    <wp:posOffset>-525780</wp:posOffset>
                  </wp:positionH>
                  <wp:positionV relativeFrom="paragraph">
                    <wp:posOffset>0</wp:posOffset>
                  </wp:positionV>
                  <wp:extent cx="7200900" cy="548894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488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pPr>
                                <w:rPr>
                                  <w:ins w:id="85" w:author="Microsoft Office User" w:date="2018-03-24T15:09:00Z"/>
                                </w:rPr>
                              </w:pPr>
                              <w:ins w:id="86" w:author="Microsoft Office User" w:date="2018-03-24T15:13:00Z">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ins>
                            </w:p>
                            <w:p w14:paraId="0A7A536F" w14:textId="20F9E9EE" w:rsidR="00AD59AE" w:rsidRDefault="00AD59AE">
                              <w:ins w:id="87" w:author="Microsoft Office User" w:date="2018-03-24T15:09:00Z">
                                <w:r w:rsidRPr="00A16083">
                                  <w:rPr>
                                    <w:b/>
                                  </w:rPr>
                                  <w:t>Figure 1:</w:t>
                                </w:r>
                              </w:ins>
                              <w:ins w:id="88" w:author="Microsoft Office User" w:date="2018-03-24T15:10:00Z">
                                <w:r w:rsidRPr="00A16083">
                                  <w:rPr>
                                    <w:b/>
                                  </w:rPr>
                                  <w:t xml:space="preserve"> Dexamethasone </w:t>
                                </w:r>
                              </w:ins>
                              <w:ins w:id="89" w:author="Microsoft Office User" w:date="2018-03-24T15:13:00Z">
                                <w:r w:rsidR="00C9202B" w:rsidRPr="00A16083">
                                  <w:rPr>
                                    <w:b/>
                                  </w:rPr>
                                  <w:t>intake and serum c</w:t>
                                </w:r>
                                <w:r w:rsidR="001A5D8A" w:rsidRPr="00A16083">
                                  <w:rPr>
                                    <w:b/>
                                  </w:rPr>
                                  <w:t>once</w:t>
                                </w:r>
                              </w:ins>
                              <w:ins w:id="90" w:author="Microsoft Office User" w:date="2018-03-24T15:14:00Z">
                                <w:r w:rsidR="001A5D8A" w:rsidRPr="00A16083">
                                  <w:rPr>
                                    <w:b/>
                                  </w:rPr>
                                  <w:t>n</w:t>
                                </w:r>
                              </w:ins>
                              <w:ins w:id="91" w:author="Microsoft Office User" w:date="2018-03-24T15:13:00Z">
                                <w:r w:rsidR="001A5D8A" w:rsidRPr="00A16083">
                                  <w:rPr>
                                    <w:b/>
                                  </w:rPr>
                                  <w:t>tration</w:t>
                                </w:r>
                              </w:ins>
                              <w:ins w:id="92" w:author="Microsoft Office User" w:date="2018-03-24T15:16:00Z">
                                <w:r w:rsidR="00B178E1" w:rsidRPr="00A16083">
                                  <w:rPr>
                                    <w:b/>
                                  </w:rPr>
                                  <w:t>s</w:t>
                                </w:r>
                              </w:ins>
                              <w:ins w:id="93" w:author="Microsoft Office User" w:date="2018-03-24T15:14:00Z">
                                <w:r w:rsidR="001A5D8A" w:rsidRPr="00A16083">
                                  <w:rPr>
                                    <w:b/>
                                  </w:rPr>
                                  <w:t>.</w:t>
                                </w:r>
                                <w:r w:rsidR="001A5D8A">
                                  <w:t xml:space="preserve"> </w:t>
                                </w:r>
                              </w:ins>
                              <w:ins w:id="94" w:author="Microsoft Office User" w:date="2018-03-24T15:17:00Z">
                                <w:r w:rsidR="00264818">
                                  <w:t xml:space="preserve">Amount of dexamethasone consumed per mouse (A), </w:t>
                                </w:r>
                              </w:ins>
                              <w:ins w:id="95" w:author="Microsoft Office User" w:date="2018-03-24T15:19:00Z">
                                <w:r w:rsidR="001152F7">
                                  <w:t xml:space="preserve">amounts </w:t>
                                </w:r>
                              </w:ins>
                              <w:ins w:id="96" w:author="Microsoft Office User" w:date="2018-03-24T15:17:00Z">
                                <w:r w:rsidR="00264818">
                                  <w:t xml:space="preserve">normalized to mouse weight (B) and </w:t>
                                </w:r>
                              </w:ins>
                              <w:ins w:id="97" w:author="Microsoft Office User" w:date="2018-03-24T15:18:00Z">
                                <w:r w:rsidR="00264818">
                                  <w:t xml:space="preserve">normalized </w:t>
                                </w:r>
                              </w:ins>
                              <w:ins w:id="98" w:author="Microsoft Office User" w:date="2018-03-24T15:17:00Z">
                                <w:r w:rsidR="00264818">
                                  <w:t xml:space="preserve">weekly </w:t>
                                </w:r>
                              </w:ins>
                              <w:ins w:id="99" w:author="Microsoft Office User" w:date="2018-03-24T15:18:00Z">
                                <w:r w:rsidR="00264818">
                                  <w:t>measures (C)</w:t>
                                </w:r>
                              </w:ins>
                              <w:ins w:id="100" w:author="Microsoft Office User" w:date="2018-03-24T15:30:00Z">
                                <w:r w:rsidR="009D36FF">
                                  <w:t xml:space="preserve"> as determined by volume consumed per cage per week</w:t>
                                </w:r>
                              </w:ins>
                              <w:ins w:id="101" w:author="Microsoft Office User" w:date="2018-03-24T15:22:00Z">
                                <w:r w:rsidR="0088205D">
                                  <w:t xml:space="preserve"> for </w:t>
                                </w:r>
                                <w:r w:rsidR="0088205D" w:rsidRPr="005946A3">
                                  <w:t>NCD</w:t>
                                </w:r>
                              </w:ins>
                              <w:ins w:id="102" w:author="Microsoft Office User" w:date="2018-03-24T15:23:00Z">
                                <w:r w:rsidR="0088205D" w:rsidRPr="005946A3">
                                  <w:t>-</w:t>
                                </w:r>
                              </w:ins>
                              <w:ins w:id="103" w:author="Microsoft Office User" w:date="2018-03-24T15:22:00Z">
                                <w:r w:rsidR="0088205D" w:rsidRPr="005946A3">
                                  <w:t xml:space="preserve"> (</w:t>
                                </w:r>
                              </w:ins>
                              <w:ins w:id="104" w:author="Microsoft Office User" w:date="2018-03-24T16:02:00Z">
                                <w:r w:rsidR="005946A3" w:rsidRPr="00A16083">
                                  <w:t>n=12</w:t>
                                </w:r>
                              </w:ins>
                              <w:ins w:id="105" w:author="Microsoft Office User" w:date="2018-03-24T15:22:00Z">
                                <w:r w:rsidR="0088205D" w:rsidRPr="005946A3">
                                  <w:t>) and HFD</w:t>
                                </w:r>
                              </w:ins>
                              <w:ins w:id="106" w:author="Microsoft Office User" w:date="2018-03-24T15:23:00Z">
                                <w:r w:rsidR="0088205D" w:rsidRPr="005946A3">
                                  <w:t>-fed (</w:t>
                                </w:r>
                              </w:ins>
                              <w:ins w:id="107" w:author="Microsoft Office User" w:date="2018-03-24T16:03:00Z">
                                <w:r w:rsidR="005946A3" w:rsidRPr="00A16083">
                                  <w:t>n=20</w:t>
                                </w:r>
                              </w:ins>
                              <w:ins w:id="108" w:author="Microsoft Office User" w:date="2018-03-24T15:23:00Z">
                                <w:r w:rsidR="0088205D" w:rsidRPr="005946A3">
                                  <w:t>) mice</w:t>
                                </w:r>
                              </w:ins>
                              <w:ins w:id="109" w:author="Microsoft Office User" w:date="2018-03-24T15:19:00Z">
                                <w:r w:rsidR="001152F7">
                                  <w:t>. Concentration of dexamethasone in serum</w:t>
                                </w:r>
                              </w:ins>
                              <w:ins w:id="110" w:author="Microsoft Office User" w:date="2018-03-24T15:24:00Z">
                                <w:r w:rsidR="0088205D">
                                  <w:t xml:space="preserve"> of NCD-fed (n=</w:t>
                                </w:r>
                              </w:ins>
                              <w:ins w:id="111" w:author="Microsoft Office User" w:date="2018-03-24T15:28:00Z">
                                <w:r w:rsidR="00DE3303">
                                  <w:t>8</w:t>
                                </w:r>
                              </w:ins>
                              <w:ins w:id="112" w:author="Microsoft Office User" w:date="2018-03-24T15:24:00Z">
                                <w:r w:rsidR="0088205D">
                                  <w:t>) and HFD-fed (n=</w:t>
                                </w:r>
                              </w:ins>
                              <w:ins w:id="113" w:author="Microsoft Office User" w:date="2018-03-24T15:27:00Z">
                                <w:r w:rsidR="00DE3303">
                                  <w:t>11</w:t>
                                </w:r>
                              </w:ins>
                              <w:ins w:id="114" w:author="Microsoft Office User" w:date="2018-03-24T15:24:00Z">
                                <w:r w:rsidR="0088205D">
                                  <w:t>)</w:t>
                                </w:r>
                              </w:ins>
                              <w:ins w:id="115" w:author="Microsoft Office User" w:date="2018-03-24T15:19:00Z">
                                <w:r w:rsidR="001152F7">
                                  <w:t xml:space="preserve"> at the end of the study</w:t>
                                </w:r>
                              </w:ins>
                              <w:ins w:id="116" w:author="Microsoft Office User" w:date="2018-03-24T15:21:00Z">
                                <w:r w:rsidR="00C9202B">
                                  <w:t xml:space="preserve"> as determined by LC-MS</w:t>
                                </w:r>
                              </w:ins>
                              <w:ins w:id="117" w:author="Microsoft Office User" w:date="2018-03-24T15:20:00Z">
                                <w:r w:rsidR="001152F7">
                                  <w:t xml:space="preserve"> (D)</w:t>
                                </w:r>
                              </w:ins>
                              <w:ins w:id="118" w:author="Microsoft Office User" w:date="2018-03-24T15:19:00Z">
                                <w:r w:rsidR="001152F7">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type w14:anchorId="0F9EA376" id="_x0000_t202" coordsize="21600,21600" o:spt="202" path="m0,0l0,21600,21600,21600,21600,0xe">
                  <v:stroke joinstyle="miter"/>
                  <v:path gradientshapeok="t" o:connecttype="rect"/>
                </v:shapetype>
                <v:shape id="Text Box 20" o:spid="_x0000_s1026" type="#_x0000_t202" style="position:absolute;margin-left:-41.4pt;margin-top:0;width:567pt;height:432.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" filled="f" stroked="f">
                  <v:textbox>
                    <w:txbxContent>
                      <w:p w14:paraId="34EE8EF7" w14:textId="7BC0BC29" w:rsidR="00AD59AE" w:rsidRDefault="001A5D8A">
                        <w:pPr>
                          <w:rPr>
                            <w:ins w:id="90" w:author="Microsoft Office User" w:date="2018-03-24T15:09:00Z"/>
                          </w:rPr>
                        </w:pPr>
                        <w:ins w:id="91" w:author="Microsoft Office User" w:date="2018-03-24T15:13:00Z">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ins>
                      </w:p>
                      <w:p w14:paraId="0A7A536F" w14:textId="20F9E9EE" w:rsidR="00AD59AE" w:rsidRDefault="00AD59AE">
                        <w:ins w:id="92" w:author="Microsoft Office User" w:date="2018-03-24T15:09:00Z">
                          <w:r w:rsidRPr="00A16083">
                            <w:rPr>
                              <w:b/>
                            </w:rPr>
                            <w:t>Figure 1:</w:t>
                          </w:r>
                        </w:ins>
                        <w:ins w:id="93" w:author="Microsoft Office User" w:date="2018-03-24T15:10:00Z">
                          <w:r w:rsidRPr="00A16083">
                            <w:rPr>
                              <w:b/>
                            </w:rPr>
                            <w:t xml:space="preserve"> Dexamethasone </w:t>
                          </w:r>
                        </w:ins>
                        <w:ins w:id="94" w:author="Microsoft Office User" w:date="2018-03-24T15:13:00Z">
                          <w:r w:rsidR="00C9202B" w:rsidRPr="00A16083">
                            <w:rPr>
                              <w:b/>
                            </w:rPr>
                            <w:t>intake and serum c</w:t>
                          </w:r>
                          <w:r w:rsidR="001A5D8A" w:rsidRPr="00A16083">
                            <w:rPr>
                              <w:b/>
                            </w:rPr>
                            <w:t>once</w:t>
                          </w:r>
                        </w:ins>
                        <w:ins w:id="95" w:author="Microsoft Office User" w:date="2018-03-24T15:14:00Z">
                          <w:r w:rsidR="001A5D8A" w:rsidRPr="00A16083">
                            <w:rPr>
                              <w:b/>
                            </w:rPr>
                            <w:t>n</w:t>
                          </w:r>
                        </w:ins>
                        <w:ins w:id="96" w:author="Microsoft Office User" w:date="2018-03-24T15:13:00Z">
                          <w:r w:rsidR="001A5D8A" w:rsidRPr="00A16083">
                            <w:rPr>
                              <w:b/>
                            </w:rPr>
                            <w:t>tration</w:t>
                          </w:r>
                        </w:ins>
                        <w:ins w:id="97" w:author="Microsoft Office User" w:date="2018-03-24T15:16:00Z">
                          <w:r w:rsidR="00B178E1" w:rsidRPr="00A16083">
                            <w:rPr>
                              <w:b/>
                            </w:rPr>
                            <w:t>s</w:t>
                          </w:r>
                        </w:ins>
                        <w:ins w:id="98" w:author="Microsoft Office User" w:date="2018-03-24T15:14:00Z">
                          <w:r w:rsidR="001A5D8A" w:rsidRPr="00A16083">
                            <w:rPr>
                              <w:b/>
                            </w:rPr>
                            <w:t>.</w:t>
                          </w:r>
                          <w:r w:rsidR="001A5D8A">
                            <w:t xml:space="preserve"> </w:t>
                          </w:r>
                        </w:ins>
                        <w:ins w:id="99" w:author="Microsoft Office User" w:date="2018-03-24T15:17:00Z">
                          <w:r w:rsidR="00264818">
                            <w:t xml:space="preserve">Amount of dexamethasone consumed per mouse (A), </w:t>
                          </w:r>
                        </w:ins>
                        <w:ins w:id="100" w:author="Microsoft Office User" w:date="2018-03-24T15:19:00Z">
                          <w:r w:rsidR="001152F7">
                            <w:t xml:space="preserve">amounts </w:t>
                          </w:r>
                        </w:ins>
                        <w:ins w:id="101" w:author="Microsoft Office User" w:date="2018-03-24T15:17:00Z">
                          <w:r w:rsidR="00264818">
                            <w:t xml:space="preserve">normalized to mouse weight (B) and </w:t>
                          </w:r>
                        </w:ins>
                        <w:ins w:id="102" w:author="Microsoft Office User" w:date="2018-03-24T15:18:00Z">
                          <w:r w:rsidR="00264818">
                            <w:t xml:space="preserve">normalized </w:t>
                          </w:r>
                        </w:ins>
                        <w:ins w:id="103" w:author="Microsoft Office User" w:date="2018-03-24T15:17:00Z">
                          <w:r w:rsidR="00264818">
                            <w:t xml:space="preserve">weekly </w:t>
                          </w:r>
                        </w:ins>
                        <w:ins w:id="104" w:author="Microsoft Office User" w:date="2018-03-24T15:18:00Z">
                          <w:r w:rsidR="00264818">
                            <w:t>measures (C)</w:t>
                          </w:r>
                        </w:ins>
                        <w:ins w:id="105" w:author="Microsoft Office User" w:date="2018-03-24T15:30:00Z">
                          <w:r w:rsidR="009D36FF">
                            <w:t xml:space="preserve"> as determined by volume consumed per cage per week</w:t>
                          </w:r>
                        </w:ins>
                        <w:ins w:id="106" w:author="Microsoft Office User" w:date="2018-03-24T15:22:00Z">
                          <w:r w:rsidR="0088205D">
                            <w:t xml:space="preserve"> for </w:t>
                          </w:r>
                          <w:r w:rsidR="0088205D" w:rsidRPr="005946A3">
                            <w:t>NCD</w:t>
                          </w:r>
                        </w:ins>
                        <w:ins w:id="107" w:author="Microsoft Office User" w:date="2018-03-24T15:23:00Z">
                          <w:r w:rsidR="0088205D" w:rsidRPr="005946A3">
                            <w:t>-</w:t>
                          </w:r>
                        </w:ins>
                        <w:ins w:id="108" w:author="Microsoft Office User" w:date="2018-03-24T15:22:00Z">
                          <w:r w:rsidR="0088205D" w:rsidRPr="005946A3">
                            <w:t xml:space="preserve"> (</w:t>
                          </w:r>
                        </w:ins>
                        <w:ins w:id="109" w:author="Microsoft Office User" w:date="2018-03-24T16:02:00Z">
                          <w:r w:rsidR="005946A3" w:rsidRPr="00A16083">
                            <w:t>n=12</w:t>
                          </w:r>
                        </w:ins>
                        <w:ins w:id="110" w:author="Microsoft Office User" w:date="2018-03-24T15:22:00Z">
                          <w:r w:rsidR="0088205D" w:rsidRPr="005946A3">
                            <w:t>) and HFD</w:t>
                          </w:r>
                        </w:ins>
                        <w:ins w:id="111" w:author="Microsoft Office User" w:date="2018-03-24T15:23:00Z">
                          <w:r w:rsidR="0088205D" w:rsidRPr="005946A3">
                            <w:t>-fed (</w:t>
                          </w:r>
                        </w:ins>
                        <w:ins w:id="112" w:author="Microsoft Office User" w:date="2018-03-24T16:03:00Z">
                          <w:r w:rsidR="005946A3" w:rsidRPr="00A16083">
                            <w:t>n=20</w:t>
                          </w:r>
                        </w:ins>
                        <w:ins w:id="113" w:author="Microsoft Office User" w:date="2018-03-24T15:23:00Z">
                          <w:r w:rsidR="0088205D" w:rsidRPr="005946A3">
                            <w:t>) mice</w:t>
                          </w:r>
                        </w:ins>
                        <w:ins w:id="114" w:author="Microsoft Office User" w:date="2018-03-24T15:19:00Z">
                          <w:r w:rsidR="001152F7">
                            <w:t>. Concentration of dexamethasone in serum</w:t>
                          </w:r>
                        </w:ins>
                        <w:ins w:id="115" w:author="Microsoft Office User" w:date="2018-03-24T15:24:00Z">
                          <w:r w:rsidR="0088205D">
                            <w:t xml:space="preserve"> of NCD-fed (n=</w:t>
                          </w:r>
                        </w:ins>
                        <w:ins w:id="116" w:author="Microsoft Office User" w:date="2018-03-24T15:28:00Z">
                          <w:r w:rsidR="00DE3303">
                            <w:t>8</w:t>
                          </w:r>
                        </w:ins>
                        <w:ins w:id="117" w:author="Microsoft Office User" w:date="2018-03-24T15:24:00Z">
                          <w:r w:rsidR="0088205D">
                            <w:t>) and HFD-fed (n=</w:t>
                          </w:r>
                        </w:ins>
                        <w:ins w:id="118" w:author="Microsoft Office User" w:date="2018-03-24T15:27:00Z">
                          <w:r w:rsidR="00DE3303">
                            <w:t>11</w:t>
                          </w:r>
                        </w:ins>
                        <w:ins w:id="119" w:author="Microsoft Office User" w:date="2018-03-24T15:24:00Z">
                          <w:r w:rsidR="0088205D">
                            <w:t>)</w:t>
                          </w:r>
                        </w:ins>
                        <w:ins w:id="120" w:author="Microsoft Office User" w:date="2018-03-24T15:19:00Z">
                          <w:r w:rsidR="001152F7">
                            <w:t xml:space="preserve"> at the end of the study</w:t>
                          </w:r>
                        </w:ins>
                        <w:ins w:id="121" w:author="Microsoft Office User" w:date="2018-03-24T15:21:00Z">
                          <w:r w:rsidR="00C9202B">
                            <w:t xml:space="preserve"> as determined by LC-MS</w:t>
                          </w:r>
                        </w:ins>
                        <w:ins w:id="122" w:author="Microsoft Office User" w:date="2018-03-24T15:20:00Z">
                          <w:r w:rsidR="001152F7">
                            <w:t xml:space="preserve"> (D)</w:t>
                          </w:r>
                        </w:ins>
                        <w:ins w:id="123" w:author="Microsoft Office User" w:date="2018-03-24T15:19:00Z">
                          <w:r w:rsidR="001152F7">
                            <w:t>.</w:t>
                          </w:r>
                        </w:ins>
                      </w:p>
                    </w:txbxContent>
                  </v:textbox>
                  <w10:wrap type="square"/>
                </v:shape>
              </w:pict>
            </mc:Fallback>
          </mc:AlternateContent>
        </w:r>
      </w:ins>
    </w:p>
    <w:p w14:paraId="55834468" w14:textId="557F08B3"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more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77777777" w:rsidR="001E64CD" w:rsidRDefault="001E64CD" w:rsidP="00DD20C6">
      <w:pPr>
        <w:rPr>
          <w:rFonts w:ascii="Arial" w:eastAsia="Times New Roman" w:hAnsi="Arial" w:cs="Arial"/>
          <w:color w:val="FF0000"/>
          <w:sz w:val="19"/>
          <w:szCs w:val="19"/>
          <w:shd w:val="clear" w:color="auto" w:fill="FFFFFF"/>
        </w:rPr>
      </w:pPr>
    </w:p>
    <w:p w14:paraId="435DFC09" w14:textId="116602B5" w:rsidR="001E64CD" w:rsidRDefault="001E64CD"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 increasing fluids, including dexamethasone as the study progressed</w:t>
      </w:r>
      <w:r w:rsidR="001C5F02">
        <w:rPr>
          <w:rFonts w:ascii="Arial" w:eastAsia="Times New Roman" w:hAnsi="Arial" w:cs="Arial"/>
          <w:b/>
          <w:color w:val="FF0000"/>
          <w:sz w:val="19"/>
          <w:szCs w:val="19"/>
          <w:shd w:val="clear" w:color="auto" w:fill="FFFFFF"/>
        </w:rPr>
        <w:t xml:space="preserve"> (Figure </w:t>
      </w:r>
      <w:ins w:id="119" w:author="Microsoft Office User" w:date="2018-03-24T21:04:00Z">
        <w:r w:rsidR="00366C20">
          <w:rPr>
            <w:rFonts w:ascii="Arial" w:eastAsia="Times New Roman" w:hAnsi="Arial" w:cs="Arial"/>
            <w:b/>
            <w:color w:val="FF0000"/>
            <w:sz w:val="19"/>
            <w:szCs w:val="19"/>
            <w:shd w:val="clear" w:color="auto" w:fill="FFFFFF"/>
          </w:rPr>
          <w:t>3E</w:t>
        </w:r>
      </w:ins>
      <w:del w:id="120" w:author="Microsoft Office User" w:date="2018-03-24T21:04:00Z">
        <w:r w:rsidR="001C5F02" w:rsidDel="00366C20">
          <w:rPr>
            <w:rFonts w:ascii="Arial" w:eastAsia="Times New Roman" w:hAnsi="Arial" w:cs="Arial"/>
            <w:b/>
            <w:color w:val="FF0000"/>
            <w:sz w:val="19"/>
            <w:szCs w:val="19"/>
            <w:shd w:val="clear" w:color="auto" w:fill="FFFFFF"/>
          </w:rPr>
          <w:delText>XX</w:delText>
        </w:r>
      </w:del>
      <w:r w:rsidR="001C5F02">
        <w:rPr>
          <w:rFonts w:ascii="Arial" w:eastAsia="Times New Roman" w:hAnsi="Arial" w:cs="Arial"/>
          <w:b/>
          <w:color w:val="FF0000"/>
          <w:sz w:val="19"/>
          <w:szCs w:val="19"/>
          <w:shd w:val="clear" w:color="auto" w:fill="FFFFFF"/>
        </w:rPr>
        <w:t xml:space="preserve">) resulting in increased serum dexamethasone at sacrifice (Figure </w:t>
      </w:r>
      <w:ins w:id="121" w:author="Microsoft Office User" w:date="2018-03-24T21:04:00Z">
        <w:r w:rsidR="00366C20">
          <w:rPr>
            <w:rFonts w:ascii="Arial" w:eastAsia="Times New Roman" w:hAnsi="Arial" w:cs="Arial"/>
            <w:b/>
            <w:color w:val="FF0000"/>
            <w:sz w:val="19"/>
            <w:szCs w:val="19"/>
            <w:shd w:val="clear" w:color="auto" w:fill="FFFFFF"/>
          </w:rPr>
          <w:t>3F</w:t>
        </w:r>
      </w:ins>
      <w:del w:id="122" w:author="Microsoft Office User" w:date="2018-03-24T21:04:00Z">
        <w:r w:rsidR="001C5F02" w:rsidDel="00366C20">
          <w:rPr>
            <w:rFonts w:ascii="Arial" w:eastAsia="Times New Roman" w:hAnsi="Arial" w:cs="Arial"/>
            <w:b/>
            <w:color w:val="FF0000"/>
            <w:sz w:val="19"/>
            <w:szCs w:val="19"/>
            <w:shd w:val="clear" w:color="auto" w:fill="FFFFFF"/>
          </w:rPr>
          <w:delText>XX</w:delText>
        </w:r>
      </w:del>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although we note that several phenotypes including fasting glucose, liver triglycerides, hepatic lipogenic gene expression, and adipose tissue mass changed in different directions in lean and obese animals, and therefore is unlikely due to an increased dose of dexamethasone.</w:t>
      </w:r>
    </w:p>
    <w:p w14:paraId="1C526BC7" w14:textId="0407E60B" w:rsidR="001C5F02" w:rsidRDefault="001C5F02" w:rsidP="00750B5E">
      <w:pPr>
        <w:ind w:left="720"/>
        <w:rPr>
          <w:rFonts w:ascii="Arial" w:eastAsia="Times New Roman" w:hAnsi="Arial" w:cs="Arial"/>
          <w:b/>
          <w:color w:val="FF0000"/>
          <w:sz w:val="19"/>
          <w:szCs w:val="19"/>
          <w:shd w:val="clear" w:color="auto" w:fill="FFFFFF"/>
        </w:rPr>
      </w:pPr>
    </w:p>
    <w:p w14:paraId="20FD7F85" w14:textId="1E164D99" w:rsidR="001C5F02" w:rsidRDefault="001C5F02" w:rsidP="00750B5E">
      <w:pPr>
        <w:ind w:left="720"/>
        <w:rPr>
          <w:rFonts w:ascii="Arial" w:eastAsia="Times New Roman" w:hAnsi="Arial" w:cs="Arial"/>
          <w:b/>
          <w:color w:val="FF0000"/>
          <w:sz w:val="19"/>
          <w:szCs w:val="19"/>
          <w:shd w:val="clear" w:color="auto" w:fill="FFFFFF"/>
        </w:rPr>
      </w:pPr>
    </w:p>
    <w:p w14:paraId="3811DD12" w14:textId="2942F66F"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5C8AE061" w:rsidR="003F6249" w:rsidRDefault="003F6249" w:rsidP="00DD20C6">
      <w:pPr>
        <w:rPr>
          <w:rFonts w:ascii="Arial" w:eastAsia="Times New Roman" w:hAnsi="Arial" w:cs="Arial"/>
          <w:color w:val="222222"/>
          <w:sz w:val="19"/>
          <w:szCs w:val="19"/>
          <w:shd w:val="clear" w:color="auto" w:fill="FFFFFF"/>
        </w:rPr>
      </w:pPr>
    </w:p>
    <w:p w14:paraId="5D162C95" w14:textId="4B86B453" w:rsidR="001E44AD" w:rsidRPr="008B31DB" w:rsidRDefault="00DD20C6" w:rsidP="00DD20C6">
      <w:pPr>
        <w:rPr>
          <w:rFonts w:ascii="Arial" w:eastAsia="Times New Roman" w:hAnsi="Arial" w:cs="Arial"/>
          <w:color w:val="FF0000"/>
          <w:sz w:val="19"/>
          <w:szCs w:val="19"/>
          <w:shd w:val="clear" w:color="auto" w:fill="FFFFFF"/>
        </w:rPr>
      </w:pPr>
      <w:r w:rsidRPr="00DD20C6">
        <w:rPr>
          <w:rFonts w:ascii="Arial" w:eastAsia="Times New Roman" w:hAnsi="Arial" w:cs="Arial"/>
          <w:color w:val="222222"/>
          <w:sz w:val="19"/>
          <w:szCs w:val="19"/>
          <w:shd w:val="clear" w:color="auto" w:fill="FFFFFF"/>
        </w:rPr>
        <w:t>Minor points</w:t>
      </w:r>
      <w:r w:rsidRPr="00DD20C6">
        <w:rPr>
          <w:rFonts w:ascii="Arial" w:eastAsia="Times New Roman" w:hAnsi="Arial" w:cs="Arial"/>
          <w:color w:val="222222"/>
          <w:sz w:val="19"/>
          <w:szCs w:val="19"/>
        </w:rPr>
        <w:br/>
      </w:r>
    </w:p>
    <w:p w14:paraId="263F5C6C" w14:textId="77777777"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6753078E" w14:textId="0CA67494" w:rsidR="008B31DB" w:rsidRPr="00DF16A0" w:rsidRDefault="00235908" w:rsidP="00750B5E">
      <w:pPr>
        <w:pStyle w:val="ListParagraph"/>
        <w:rPr>
          <w:rFonts w:ascii="Arial" w:eastAsia="Times New Roman" w:hAnsi="Arial" w:cs="Arial"/>
          <w:color w:val="222222"/>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r w:rsidR="00DD20C6" w:rsidRPr="008B31DB">
        <w:rPr>
          <w:rFonts w:ascii="Arial" w:eastAsia="Times New Roman" w:hAnsi="Arial" w:cs="Arial"/>
          <w:color w:val="222222"/>
          <w:sz w:val="19"/>
          <w:szCs w:val="19"/>
          <w:shd w:val="clear" w:color="auto" w:fill="FFFFFF"/>
        </w:rPr>
        <w:t>There are typographical errors on both lines 278 &amp; 406.</w:t>
      </w:r>
      <w:r w:rsidR="00DD20C6"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00DD20C6" w:rsidRPr="00DF16A0">
        <w:rPr>
          <w:rFonts w:ascii="Arial" w:eastAsia="Times New Roman" w:hAnsi="Arial" w:cs="Arial"/>
          <w:color w:val="FF0000"/>
          <w:sz w:val="19"/>
          <w:szCs w:val="19"/>
        </w:rPr>
        <w:br/>
      </w:r>
      <w:r w:rsidR="00DD20C6" w:rsidRPr="00DF16A0">
        <w:rPr>
          <w:rFonts w:ascii="Arial" w:eastAsia="Times New Roman" w:hAnsi="Arial" w:cs="Arial"/>
          <w:color w:val="222222"/>
          <w:sz w:val="19"/>
          <w:szCs w:val="19"/>
        </w:rPr>
        <w:br/>
      </w:r>
      <w:r w:rsidR="00DD20C6" w:rsidRPr="00DF16A0">
        <w:rPr>
          <w:rFonts w:ascii="Arial" w:eastAsia="Times New Roman" w:hAnsi="Arial" w:cs="Arial"/>
          <w:b/>
          <w:color w:val="222222"/>
          <w:sz w:val="19"/>
          <w:szCs w:val="19"/>
          <w:shd w:val="clear" w:color="auto" w:fill="FFFFFF"/>
        </w:rPr>
        <w:t>Reviewer 2: Authors assessed some metabolic effects of increased glucocorticoid in combination with obesity induced by hyper-caloric feeding (in mice). Authors speculate that this combination of events is present in "many individuals". Therefore they propose that pre-clinical studies on this topic are needed. The results are very descriptive, in line with expectation, and no mechanism of action has been identified. Thus, this study is very descriptive and its results expected.</w:t>
      </w:r>
      <w:r w:rsidR="00DD20C6" w:rsidRPr="00DF16A0">
        <w:rPr>
          <w:rFonts w:ascii="Arial" w:eastAsia="Times New Roman" w:hAnsi="Arial" w:cs="Arial"/>
          <w:color w:val="222222"/>
          <w:sz w:val="19"/>
          <w:szCs w:val="19"/>
        </w:rPr>
        <w:br/>
      </w:r>
      <w:r w:rsidR="00DD20C6" w:rsidRPr="00DF16A0">
        <w:rPr>
          <w:rFonts w:ascii="Arial" w:eastAsia="Times New Roman" w:hAnsi="Arial" w:cs="Arial"/>
          <w:color w:val="222222"/>
          <w:sz w:val="19"/>
          <w:szCs w:val="19"/>
        </w:rPr>
        <w:br/>
      </w:r>
      <w:r w:rsidR="00DD20C6" w:rsidRPr="00DF16A0">
        <w:rPr>
          <w:rFonts w:ascii="Arial" w:eastAsia="Times New Roman" w:hAnsi="Arial" w:cs="Arial"/>
          <w:color w:val="222222"/>
          <w:sz w:val="19"/>
          <w:szCs w:val="19"/>
          <w:shd w:val="clear" w:color="auto" w:fill="FFFFFF"/>
        </w:rPr>
        <w:t>Main criticisms:</w:t>
      </w:r>
      <w:r w:rsidR="00DD20C6" w:rsidRPr="00DF16A0">
        <w:rPr>
          <w:rFonts w:ascii="Arial" w:eastAsia="Times New Roman" w:hAnsi="Arial" w:cs="Arial"/>
          <w:color w:val="222222"/>
          <w:sz w:val="19"/>
          <w:szCs w:val="19"/>
        </w:rPr>
        <w:br/>
      </w:r>
      <w:r w:rsidR="00DD20C6"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09FAE1F6" w:rsidR="008B31DB" w:rsidRDefault="008B31DB" w:rsidP="00DD20C6">
      <w:pPr>
        <w:rPr>
          <w:rFonts w:ascii="Arial" w:eastAsia="Times New Roman" w:hAnsi="Arial" w:cs="Arial"/>
          <w:color w:val="FF0000"/>
          <w:sz w:val="19"/>
          <w:szCs w:val="19"/>
          <w:shd w:val="clear" w:color="auto" w:fill="FFFFFF"/>
        </w:rPr>
      </w:pPr>
      <w:del w:id="123" w:author="Microsoft Office User" w:date="2018-03-24T16:17:00Z">
        <w:r w:rsidDel="005F50BB">
          <w:rPr>
            <w:rFonts w:ascii="Arial" w:eastAsia="Times New Roman" w:hAnsi="Arial" w:cs="Arial"/>
            <w:color w:val="FF0000"/>
            <w:sz w:val="19"/>
            <w:szCs w:val="19"/>
            <w:shd w:val="clear" w:color="auto" w:fill="FFFFFF"/>
          </w:rPr>
          <w:delText>Response:</w:delText>
        </w:r>
        <w:r w:rsidR="00F50F5D" w:rsidDel="005F50BB">
          <w:rPr>
            <w:rFonts w:ascii="Arial" w:eastAsia="Times New Roman" w:hAnsi="Arial" w:cs="Arial"/>
            <w:color w:val="FF0000"/>
            <w:sz w:val="19"/>
            <w:szCs w:val="19"/>
            <w:shd w:val="clear" w:color="auto" w:fill="FFFFFF"/>
          </w:rPr>
          <w:delText xml:space="preserve"> </w:delText>
        </w:r>
      </w:del>
      <w:r w:rsidR="00F50F5D">
        <w:rPr>
          <w:rFonts w:ascii="Arial" w:eastAsia="Times New Roman" w:hAnsi="Arial" w:cs="Arial"/>
          <w:color w:val="FF0000"/>
          <w:sz w:val="19"/>
          <w:szCs w:val="19"/>
          <w:shd w:val="clear" w:color="auto" w:fill="FFFFFF"/>
        </w:rPr>
        <w:t>We measured intake of dexamethasone weekly throughout the study and found that mice were receiving less than 1mg/kg/d. Though this is at the high end, it is within the clinical range administered to humans</w:t>
      </w:r>
      <w:r w:rsidR="00B37AB0">
        <w:rPr>
          <w:rFonts w:ascii="Arial" w:eastAsia="Times New Roman" w:hAnsi="Arial" w:cs="Arial"/>
          <w:color w:val="FF0000"/>
          <w:sz w:val="19"/>
          <w:szCs w:val="19"/>
          <w:shd w:val="clear" w:color="auto" w:fill="FFFFFF"/>
        </w:rPr>
        <w:t>, which is generally</w:t>
      </w:r>
      <w:r w:rsidR="00F50F5D">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w:t>
      </w:r>
      <w:r w:rsidR="00F50F5D">
        <w:rPr>
          <w:rFonts w:ascii="Arial" w:eastAsia="Times New Roman" w:hAnsi="Arial" w:cs="Arial"/>
          <w:color w:val="FF0000"/>
          <w:sz w:val="19"/>
          <w:szCs w:val="19"/>
          <w:shd w:val="clear" w:color="auto" w:fill="FFFFFF"/>
        </w:rPr>
        <w:t xml:space="preserve"> </w:t>
      </w:r>
      <w:r w:rsidR="00B37AB0">
        <w:rPr>
          <w:rFonts w:ascii="Arial" w:eastAsia="Times New Roman" w:hAnsi="Arial" w:cs="Arial"/>
          <w:color w:val="FF0000"/>
          <w:sz w:val="19"/>
          <w:szCs w:val="19"/>
          <w:shd w:val="clear" w:color="auto" w:fill="FFFFFF"/>
        </w:rPr>
        <w:t>and up to 3mg/kg/d (~210mg for an average American male),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C66EAE">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C66EAE" w:rsidRPr="00C66EAE">
        <w:rPr>
          <w:rFonts w:ascii="Arial" w:eastAsia="Times New Roman" w:hAnsi="Arial" w:cs="Arial"/>
          <w:noProof/>
          <w:color w:val="FF0000"/>
          <w:sz w:val="19"/>
          <w:szCs w:val="19"/>
          <w:shd w:val="clear" w:color="auto" w:fill="FFFFFF"/>
        </w:rPr>
        <w:t>(2,3)</w:t>
      </w:r>
      <w:r w:rsidR="00CC3862">
        <w:rPr>
          <w:rFonts w:ascii="Arial" w:eastAsia="Times New Roman" w:hAnsi="Arial" w:cs="Arial"/>
          <w:color w:val="FF0000"/>
          <w:sz w:val="19"/>
          <w:szCs w:val="19"/>
          <w:shd w:val="clear" w:color="auto" w:fill="FFFFFF"/>
        </w:rPr>
        <w:fldChar w:fldCharType="end"/>
      </w:r>
      <w:r w:rsidR="00F50F5D">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964D88">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"(4,5)", "plainTextFormattedCitation" : "(4,5)", "previouslyFormattedCitation" : "(4,5)"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964D88" w:rsidRPr="00964D88">
        <w:rPr>
          <w:rFonts w:ascii="Arial" w:eastAsia="Times New Roman" w:hAnsi="Arial" w:cs="Arial"/>
          <w:noProof/>
          <w:color w:val="FF0000"/>
          <w:sz w:val="19"/>
          <w:szCs w:val="19"/>
          <w:shd w:val="clear" w:color="auto" w:fill="FFFFFF"/>
        </w:rPr>
        <w:t>(4,5)</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even when accounting for the increased potency of dexamethasone in comparison to cortisol. </w:t>
      </w:r>
      <w:ins w:id="124" w:author="Microsoft Office User" w:date="2018-03-25T15:01:00Z">
        <w:r w:rsidR="00D93F77">
          <w:rPr>
            <w:rFonts w:ascii="Arial" w:eastAsia="Times New Roman" w:hAnsi="Arial" w:cs="Arial"/>
            <w:color w:val="FF0000"/>
            <w:sz w:val="19"/>
            <w:szCs w:val="19"/>
            <w:shd w:val="clear" w:color="auto" w:fill="FFFFFF"/>
          </w:rPr>
          <w:t>See revised discussion:</w:t>
        </w:r>
      </w:ins>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428FC04" w:rsidR="003629DC" w:rsidRPr="00750B5E" w:rsidRDefault="003629DC" w:rsidP="00750B5E">
      <w:pPr>
        <w:ind w:left="640"/>
        <w:rPr>
          <w:rFonts w:ascii="Arial" w:eastAsia="Times New Roman" w:hAnsi="Arial" w:cs="Arial"/>
          <w:b/>
          <w:color w:val="FF0000"/>
          <w:sz w:val="19"/>
          <w:szCs w:val="19"/>
          <w:shd w:val="clear" w:color="auto" w:fill="FFFFFF"/>
        </w:rPr>
      </w:pPr>
      <w:del w:id="125" w:author="Microsoft Office User" w:date="2018-03-25T14:51:00Z">
        <w:r w:rsidRPr="00750B5E" w:rsidDel="00BF5714">
          <w:rPr>
            <w:rFonts w:ascii="Arial" w:eastAsia="Times New Roman" w:hAnsi="Arial" w:cs="Arial"/>
            <w:b/>
            <w:color w:val="FF0000"/>
            <w:sz w:val="19"/>
            <w:szCs w:val="19"/>
            <w:shd w:val="clear" w:color="auto" w:fill="FFFFFF"/>
          </w:rPr>
          <w:delText>Write something for the discussion section</w:delText>
        </w:r>
      </w:del>
      <w:ins w:id="126" w:author="Microsoft Office User" w:date="2018-03-25T14:51:00Z">
        <w:r w:rsidR="00BF5714">
          <w:rPr>
            <w:rFonts w:ascii="Arial" w:eastAsia="Times New Roman" w:hAnsi="Arial" w:cs="Arial"/>
            <w:b/>
            <w:color w:val="FF0000"/>
            <w:sz w:val="19"/>
            <w:szCs w:val="19"/>
            <w:shd w:val="clear" w:color="auto" w:fill="FFFFFF"/>
          </w:rPr>
          <w:t>It is important to note that</w:t>
        </w:r>
      </w:ins>
      <w:ins w:id="127" w:author="Microsoft Office User" w:date="2018-03-25T14:52:00Z">
        <w:r w:rsidR="00BF5714">
          <w:rPr>
            <w:rFonts w:ascii="Arial" w:eastAsia="Times New Roman" w:hAnsi="Arial" w:cs="Arial"/>
            <w:b/>
            <w:color w:val="FF0000"/>
            <w:sz w:val="19"/>
            <w:szCs w:val="19"/>
            <w:shd w:val="clear" w:color="auto" w:fill="FFFFFF"/>
          </w:rPr>
          <w:t xml:space="preserve"> we observed increased fluid intake </w:t>
        </w:r>
      </w:ins>
      <w:ins w:id="128" w:author="Microsoft Office User" w:date="2018-03-25T14:53:00Z">
        <w:r w:rsidR="00BF5714">
          <w:rPr>
            <w:rFonts w:ascii="Arial" w:eastAsia="Times New Roman" w:hAnsi="Arial" w:cs="Arial"/>
            <w:b/>
            <w:color w:val="FF0000"/>
            <w:sz w:val="19"/>
            <w:szCs w:val="19"/>
            <w:shd w:val="clear" w:color="auto" w:fill="FFFFFF"/>
          </w:rPr>
          <w:t xml:space="preserve">in </w:t>
        </w:r>
      </w:ins>
      <w:ins w:id="129" w:author="Microsoft Office User" w:date="2018-03-25T14:51:00Z">
        <w:r w:rsidR="00BF5714">
          <w:rPr>
            <w:rFonts w:ascii="Arial" w:eastAsia="Times New Roman" w:hAnsi="Arial" w:cs="Arial"/>
            <w:b/>
            <w:color w:val="FF0000"/>
            <w:sz w:val="19"/>
            <w:szCs w:val="19"/>
            <w:shd w:val="clear" w:color="auto" w:fill="FFFFFF"/>
          </w:rPr>
          <w:t xml:space="preserve">obese dexamethasone-treated mice </w:t>
        </w:r>
      </w:ins>
      <w:ins w:id="130" w:author="Microsoft Office User" w:date="2018-03-25T14:53:00Z">
        <w:r w:rsidR="00BF5714">
          <w:rPr>
            <w:rFonts w:ascii="Arial" w:eastAsia="Times New Roman" w:hAnsi="Arial" w:cs="Arial"/>
            <w:b/>
            <w:color w:val="FF0000"/>
            <w:sz w:val="19"/>
            <w:szCs w:val="19"/>
            <w:shd w:val="clear" w:color="auto" w:fill="FFFFFF"/>
          </w:rPr>
          <w:t>at week three of treatment that persisted throug</w:t>
        </w:r>
      </w:ins>
      <w:ins w:id="131" w:author="Microsoft Office User" w:date="2018-03-25T14:54:00Z">
        <w:r w:rsidR="00BF5714">
          <w:rPr>
            <w:rFonts w:ascii="Arial" w:eastAsia="Times New Roman" w:hAnsi="Arial" w:cs="Arial"/>
            <w:b/>
            <w:color w:val="FF0000"/>
            <w:sz w:val="19"/>
            <w:szCs w:val="19"/>
            <w:shd w:val="clear" w:color="auto" w:fill="FFFFFF"/>
          </w:rPr>
          <w:t>hout the study</w:t>
        </w:r>
      </w:ins>
      <w:ins w:id="132" w:author="Microsoft Office User" w:date="2018-03-25T14:56:00Z">
        <w:r w:rsidR="00BF5714">
          <w:rPr>
            <w:rFonts w:ascii="Arial" w:eastAsia="Times New Roman" w:hAnsi="Arial" w:cs="Arial"/>
            <w:b/>
            <w:color w:val="FF0000"/>
            <w:sz w:val="19"/>
            <w:szCs w:val="19"/>
            <w:shd w:val="clear" w:color="auto" w:fill="FFFFFF"/>
          </w:rPr>
          <w:t xml:space="preserve"> and led to higher circulating levels of dexamethasone</w:t>
        </w:r>
      </w:ins>
      <w:ins w:id="133" w:author="Microsoft Office User" w:date="2018-03-25T14:54:00Z">
        <w:r w:rsidR="00BF5714">
          <w:rPr>
            <w:rFonts w:ascii="Arial" w:eastAsia="Times New Roman" w:hAnsi="Arial" w:cs="Arial"/>
            <w:b/>
            <w:color w:val="FF0000"/>
            <w:sz w:val="19"/>
            <w:szCs w:val="19"/>
            <w:shd w:val="clear" w:color="auto" w:fill="FFFFFF"/>
          </w:rPr>
          <w:t>. This</w:t>
        </w:r>
      </w:ins>
      <w:ins w:id="134" w:author="Microsoft Office User" w:date="2018-03-25T15:05:00Z">
        <w:r w:rsidR="0015217E">
          <w:rPr>
            <w:rFonts w:ascii="Arial" w:eastAsia="Times New Roman" w:hAnsi="Arial" w:cs="Arial"/>
            <w:b/>
            <w:color w:val="FF0000"/>
            <w:sz w:val="19"/>
            <w:szCs w:val="19"/>
            <w:shd w:val="clear" w:color="auto" w:fill="FFFFFF"/>
          </w:rPr>
          <w:t xml:space="preserve"> was unexpected and</w:t>
        </w:r>
      </w:ins>
      <w:ins w:id="135" w:author="Microsoft Office User" w:date="2018-03-25T14:54:00Z">
        <w:r w:rsidR="00BF5714">
          <w:rPr>
            <w:rFonts w:ascii="Arial" w:eastAsia="Times New Roman" w:hAnsi="Arial" w:cs="Arial"/>
            <w:b/>
            <w:color w:val="FF0000"/>
            <w:sz w:val="19"/>
            <w:szCs w:val="19"/>
            <w:shd w:val="clear" w:color="auto" w:fill="FFFFFF"/>
          </w:rPr>
          <w:t xml:space="preserve"> is a limitation to our study; however, </w:t>
        </w:r>
      </w:ins>
      <w:ins w:id="136" w:author="Microsoft Office User" w:date="2018-03-25T14:56:00Z">
        <w:r w:rsidR="00BF5714">
          <w:rPr>
            <w:rFonts w:ascii="Arial" w:eastAsia="Times New Roman" w:hAnsi="Arial" w:cs="Arial"/>
            <w:b/>
            <w:color w:val="FF0000"/>
            <w:sz w:val="19"/>
            <w:szCs w:val="19"/>
            <w:shd w:val="clear" w:color="auto" w:fill="FFFFFF"/>
          </w:rPr>
          <w:t>the</w:t>
        </w:r>
      </w:ins>
      <w:ins w:id="137" w:author="Microsoft Office User" w:date="2018-03-25T14:57:00Z">
        <w:r w:rsidR="00BF5714">
          <w:rPr>
            <w:rFonts w:ascii="Arial" w:eastAsia="Times New Roman" w:hAnsi="Arial" w:cs="Arial"/>
            <w:b/>
            <w:color w:val="FF0000"/>
            <w:sz w:val="19"/>
            <w:szCs w:val="19"/>
            <w:shd w:val="clear" w:color="auto" w:fill="FFFFFF"/>
          </w:rPr>
          <w:t xml:space="preserve"> dose received was within the clinical range administered to human patients </w:t>
        </w:r>
      </w:ins>
      <w:ins w:id="138" w:author="Microsoft Office User" w:date="2018-03-25T15:00:00Z">
        <w:r w:rsidR="00DA1055">
          <w:rPr>
            <w:rFonts w:ascii="Arial" w:eastAsia="Times New Roman" w:hAnsi="Arial" w:cs="Arial"/>
            <w:b/>
            <w:color w:val="FF0000"/>
            <w:sz w:val="19"/>
            <w:szCs w:val="19"/>
            <w:shd w:val="clear" w:color="auto" w:fill="FFFFFF"/>
          </w:rPr>
          <w:fldChar w:fldCharType="begin" w:fldLock="1"/>
        </w:r>
      </w:ins>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ins w:id="139" w:author="Microsoft Office User" w:date="2018-03-25T15:00:00Z">
        <w:r w:rsidR="00DA1055">
          <w:rPr>
            <w:rFonts w:ascii="Arial" w:eastAsia="Times New Roman" w:hAnsi="Arial" w:cs="Arial"/>
            <w:b/>
            <w:color w:val="FF0000"/>
            <w:sz w:val="19"/>
            <w:szCs w:val="19"/>
            <w:shd w:val="clear" w:color="auto" w:fill="FFFFFF"/>
          </w:rPr>
          <w:fldChar w:fldCharType="end"/>
        </w:r>
        <w:r w:rsidR="00DA1055">
          <w:rPr>
            <w:rFonts w:ascii="Arial" w:eastAsia="Times New Roman" w:hAnsi="Arial" w:cs="Arial"/>
            <w:b/>
            <w:color w:val="FF0000"/>
            <w:sz w:val="19"/>
            <w:szCs w:val="19"/>
            <w:shd w:val="clear" w:color="auto" w:fill="FFFFFF"/>
          </w:rPr>
          <w:t xml:space="preserve"> and </w:t>
        </w:r>
      </w:ins>
      <w:ins w:id="140" w:author="Microsoft Office User" w:date="2018-03-25T14:56:00Z">
        <w:r w:rsidR="00BF5714">
          <w:rPr>
            <w:rFonts w:ascii="Arial" w:eastAsia="Times New Roman" w:hAnsi="Arial" w:cs="Arial"/>
            <w:b/>
            <w:color w:val="FF0000"/>
            <w:sz w:val="19"/>
            <w:szCs w:val="19"/>
            <w:shd w:val="clear" w:color="auto" w:fill="FFFFFF"/>
          </w:rPr>
          <w:t xml:space="preserve">circulating concentrations </w:t>
        </w:r>
      </w:ins>
      <w:ins w:id="141" w:author="Microsoft Office User" w:date="2018-03-25T14:57:00Z">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 in Cushing</w:t>
        </w:r>
      </w:ins>
      <w:ins w:id="142" w:author="Microsoft Office User" w:date="2018-03-25T15:03:00Z">
        <w:r w:rsidR="0015217E">
          <w:rPr>
            <w:rFonts w:ascii="Arial" w:eastAsia="Times New Roman" w:hAnsi="Arial" w:cs="Arial"/>
            <w:b/>
            <w:color w:val="FF0000"/>
            <w:sz w:val="19"/>
            <w:szCs w:val="19"/>
            <w:shd w:val="clear" w:color="auto" w:fill="FFFFFF"/>
          </w:rPr>
          <w:t xml:space="preserve">’s Syndrome patients </w:t>
        </w:r>
      </w:ins>
      <w:ins w:id="143" w:author="Microsoft Office User" w:date="2018-03-25T15:04:00Z">
        <w:r w:rsidR="0015217E">
          <w:rPr>
            <w:rFonts w:ascii="Arial" w:eastAsia="Times New Roman" w:hAnsi="Arial" w:cs="Arial"/>
            <w:b/>
            <w:color w:val="FF0000"/>
            <w:sz w:val="19"/>
            <w:szCs w:val="19"/>
            <w:shd w:val="clear" w:color="auto" w:fill="FFFFFF"/>
          </w:rPr>
          <w:fldChar w:fldCharType="begin" w:fldLock="1"/>
        </w:r>
      </w:ins>
      <w:r w:rsidR="0015217E">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"(4,5)", "plainTextFormattedCitation" : "(4,5)", "previouslyFormattedCitation" : "(4,5)"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15217E" w:rsidRPr="0015217E">
        <w:rPr>
          <w:rFonts w:ascii="Arial" w:eastAsia="Times New Roman" w:hAnsi="Arial" w:cs="Arial"/>
          <w:noProof/>
          <w:color w:val="FF0000"/>
          <w:sz w:val="19"/>
          <w:szCs w:val="19"/>
          <w:shd w:val="clear" w:color="auto" w:fill="FFFFFF"/>
        </w:rPr>
        <w:t>(4,5)</w:t>
      </w:r>
      <w:ins w:id="144" w:author="Microsoft Office User" w:date="2018-03-25T15:04:00Z">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w:t>
        </w:r>
      </w:ins>
      <w:ins w:id="145" w:author="Microsoft Office User" w:date="2018-03-25T15:05:00Z">
        <w:r w:rsidR="0015217E">
          <w:rPr>
            <w:rFonts w:ascii="Arial" w:eastAsia="Times New Roman" w:hAnsi="Arial" w:cs="Arial"/>
            <w:b/>
            <w:color w:val="FF0000"/>
            <w:sz w:val="19"/>
            <w:szCs w:val="19"/>
            <w:shd w:val="clear" w:color="auto" w:fill="FFFFFF"/>
          </w:rPr>
          <w:t>’</w:t>
        </w:r>
      </w:ins>
      <w:ins w:id="146" w:author="Microsoft Office User" w:date="2018-03-25T15:04:00Z">
        <w:r w:rsidR="0015217E">
          <w:rPr>
            <w:rFonts w:ascii="Arial" w:eastAsia="Times New Roman" w:hAnsi="Arial" w:cs="Arial"/>
            <w:b/>
            <w:color w:val="FF0000"/>
            <w:sz w:val="19"/>
            <w:szCs w:val="19"/>
            <w:shd w:val="clear" w:color="auto" w:fill="FFFFFF"/>
          </w:rPr>
          <w:t xml:space="preserve">s high </w:t>
        </w:r>
      </w:ins>
      <w:ins w:id="147" w:author="Microsoft Office User" w:date="2018-03-25T15:05:00Z">
        <w:r w:rsidR="0015217E">
          <w:rPr>
            <w:rFonts w:ascii="Arial" w:eastAsia="Times New Roman" w:hAnsi="Arial" w:cs="Arial"/>
            <w:b/>
            <w:color w:val="FF0000"/>
            <w:sz w:val="19"/>
            <w:szCs w:val="19"/>
            <w:shd w:val="clear" w:color="auto" w:fill="FFFFFF"/>
          </w:rPr>
          <w:t xml:space="preserve">potency. </w:t>
        </w:r>
      </w:ins>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6A38ED57"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w:t>
      </w:r>
      <w:del w:id="148" w:author="Microsoft Office User" w:date="2018-03-24T21:00:00Z">
        <w:r w:rsidR="00826316" w:rsidDel="00177218">
          <w:rPr>
            <w:rFonts w:ascii="Arial" w:eastAsia="Times New Roman" w:hAnsi="Arial" w:cs="Arial"/>
            <w:color w:val="FF0000"/>
            <w:sz w:val="19"/>
            <w:szCs w:val="19"/>
            <w:shd w:val="clear" w:color="auto" w:fill="FFFFFF"/>
          </w:rPr>
          <w:delText>s</w:delText>
        </w:r>
      </w:del>
      <w:r w:rsidR="00826316">
        <w:rPr>
          <w:rFonts w:ascii="Arial" w:eastAsia="Times New Roman" w:hAnsi="Arial" w:cs="Arial"/>
          <w:color w:val="FF0000"/>
          <w:sz w:val="19"/>
          <w:szCs w:val="19"/>
          <w:shd w:val="clear" w:color="auto" w:fill="FFFFFF"/>
        </w:rPr>
        <w:t xml:space="preserve">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Lastly, we show that lipolysis is highly correlated with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(i.e. enhanced glycerol release)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We have also added new data in this revision addressing the role of HSL </w:t>
      </w:r>
      <w:del w:id="149" w:author="Microsoft Office User" w:date="2018-03-25T15:10:00Z">
        <w:r w:rsidR="005847DE" w:rsidDel="006C48D0">
          <w:rPr>
            <w:rFonts w:ascii="Arial" w:eastAsia="Times New Roman" w:hAnsi="Arial" w:cs="Arial"/>
            <w:color w:val="FF0000"/>
            <w:sz w:val="19"/>
            <w:szCs w:val="19"/>
            <w:shd w:val="clear" w:color="auto" w:fill="FFFFFF"/>
          </w:rPr>
          <w:delText xml:space="preserve">and Perilipin </w:delText>
        </w:r>
      </w:del>
      <w:r w:rsidR="005847DE">
        <w:rPr>
          <w:rFonts w:ascii="Arial" w:eastAsia="Times New Roman" w:hAnsi="Arial" w:cs="Arial"/>
          <w:color w:val="FF0000"/>
          <w:sz w:val="19"/>
          <w:szCs w:val="19"/>
          <w:shd w:val="clear" w:color="auto" w:fill="FFFFFF"/>
        </w:rPr>
        <w:t xml:space="preserve">phosphorylation in obese, dexamethasone treated animals.  As can be seen in the new Supplementary Figure 2, </w:t>
      </w:r>
      <w:del w:id="150" w:author="Microsoft Office User" w:date="2018-03-25T15:10:00Z">
        <w:r w:rsidR="005847DE" w:rsidDel="006C48D0">
          <w:rPr>
            <w:rFonts w:ascii="Arial" w:eastAsia="Times New Roman" w:hAnsi="Arial" w:cs="Arial"/>
            <w:color w:val="FF0000"/>
            <w:sz w:val="19"/>
            <w:szCs w:val="19"/>
            <w:shd w:val="clear" w:color="auto" w:fill="FFFFFF"/>
          </w:rPr>
          <w:delText>both</w:delText>
        </w:r>
      </w:del>
      <w:r w:rsidR="005847DE">
        <w:rPr>
          <w:rFonts w:ascii="Arial" w:eastAsia="Times New Roman" w:hAnsi="Arial" w:cs="Arial"/>
          <w:color w:val="FF0000"/>
          <w:sz w:val="19"/>
          <w:szCs w:val="19"/>
          <w:shd w:val="clear" w:color="auto" w:fill="FFFFFF"/>
        </w:rPr>
        <w:t xml:space="preserve"> HSL </w:t>
      </w:r>
      <w:del w:id="151" w:author="Microsoft Office User" w:date="2018-03-25T15:10:00Z">
        <w:r w:rsidR="005847DE" w:rsidDel="006C48D0">
          <w:rPr>
            <w:rFonts w:ascii="Arial" w:eastAsia="Times New Roman" w:hAnsi="Arial" w:cs="Arial"/>
            <w:color w:val="FF0000"/>
            <w:sz w:val="19"/>
            <w:szCs w:val="19"/>
            <w:shd w:val="clear" w:color="auto" w:fill="FFFFFF"/>
          </w:rPr>
          <w:delText xml:space="preserve">and Perilipin </w:delText>
        </w:r>
      </w:del>
      <w:r w:rsidR="005847DE">
        <w:rPr>
          <w:rFonts w:ascii="Arial" w:eastAsia="Times New Roman" w:hAnsi="Arial" w:cs="Arial"/>
          <w:color w:val="FF0000"/>
          <w:sz w:val="19"/>
          <w:szCs w:val="19"/>
          <w:shd w:val="clear" w:color="auto" w:fill="FFFFFF"/>
        </w:rPr>
        <w:t>phosphorylation on PKA sites is attenuated.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6DE26AFB" w14:textId="3334B271" w:rsidR="005847DE" w:rsidRDefault="007F626B" w:rsidP="00750B5E">
      <w:pPr>
        <w:ind w:left="720"/>
        <w:rPr>
          <w:ins w:id="152" w:author="Microsoft Office User" w:date="2018-03-25T15:56:00Z"/>
          <w:rFonts w:ascii="Arial" w:eastAsia="Times New Roman" w:hAnsi="Arial" w:cs="Arial"/>
          <w:b/>
          <w:color w:val="FF0000"/>
          <w:sz w:val="19"/>
          <w:szCs w:val="19"/>
          <w:shd w:val="clear" w:color="auto" w:fill="FFFFFF"/>
        </w:rPr>
      </w:pPr>
      <w:commentRangeStart w:id="153"/>
      <w:ins w:id="154" w:author="Microsoft Office User" w:date="2018-03-25T15:56:00Z">
        <w:r>
          <w:rPr>
            <w:rFonts w:ascii="Arial" w:eastAsia="Times New Roman" w:hAnsi="Arial" w:cs="Arial"/>
            <w:b/>
            <w:color w:val="FF0000"/>
            <w:sz w:val="19"/>
            <w:szCs w:val="19"/>
            <w:shd w:val="clear" w:color="auto" w:fill="FFFFFF"/>
          </w:rPr>
          <w:t>More detail</w:t>
        </w:r>
      </w:ins>
      <w:ins w:id="155" w:author="Microsoft Office User" w:date="2018-03-25T16:04:00Z">
        <w:r w:rsidR="00C76724">
          <w:rPr>
            <w:rFonts w:ascii="Arial" w:eastAsia="Times New Roman" w:hAnsi="Arial" w:cs="Arial"/>
            <w:b/>
            <w:color w:val="FF0000"/>
            <w:sz w:val="19"/>
            <w:szCs w:val="19"/>
            <w:shd w:val="clear" w:color="auto" w:fill="FFFFFF"/>
          </w:rPr>
          <w:t>ed</w:t>
        </w:r>
      </w:ins>
      <w:ins w:id="156" w:author="Microsoft Office User" w:date="2018-03-25T15:56:00Z">
        <w:r>
          <w:rPr>
            <w:rFonts w:ascii="Arial" w:eastAsia="Times New Roman" w:hAnsi="Arial" w:cs="Arial"/>
            <w:b/>
            <w:color w:val="FF0000"/>
            <w:sz w:val="19"/>
            <w:szCs w:val="19"/>
            <w:shd w:val="clear" w:color="auto" w:fill="FFFFFF"/>
          </w:rPr>
          <w:t xml:space="preserve"> version: </w:t>
        </w:r>
      </w:ins>
      <w:del w:id="157" w:author="Microsoft Office User" w:date="2018-03-25T15:27:00Z">
        <w:r w:rsidR="005847DE" w:rsidDel="000A7FCF">
          <w:rPr>
            <w:rFonts w:ascii="Arial" w:eastAsia="Times New Roman" w:hAnsi="Arial" w:cs="Arial"/>
            <w:b/>
            <w:color w:val="FF0000"/>
            <w:sz w:val="19"/>
            <w:szCs w:val="19"/>
            <w:shd w:val="clear" w:color="auto" w:fill="FFFFFF"/>
          </w:rPr>
          <w:delText>Say something in the results</w:delText>
        </w:r>
      </w:del>
      <w:ins w:id="158" w:author="Microsoft Office User" w:date="2018-03-25T15:27:00Z">
        <w:r w:rsidR="000A7FCF">
          <w:rPr>
            <w:rFonts w:ascii="Arial" w:eastAsia="Times New Roman" w:hAnsi="Arial" w:cs="Arial"/>
            <w:b/>
            <w:color w:val="FF0000"/>
            <w:sz w:val="19"/>
            <w:szCs w:val="19"/>
            <w:shd w:val="clear" w:color="auto" w:fill="FFFFFF"/>
          </w:rPr>
          <w:t xml:space="preserve">HFD-induced obesity </w:t>
        </w:r>
      </w:ins>
      <w:ins w:id="159" w:author="Microsoft Office User" w:date="2018-03-25T15:28:00Z">
        <w:r w:rsidR="0030669B">
          <w:rPr>
            <w:rFonts w:ascii="Arial" w:eastAsia="Times New Roman" w:hAnsi="Arial" w:cs="Arial"/>
            <w:b/>
            <w:color w:val="FF0000"/>
            <w:sz w:val="19"/>
            <w:szCs w:val="19"/>
            <w:shd w:val="clear" w:color="auto" w:fill="FFFFFF"/>
          </w:rPr>
          <w:t xml:space="preserve">led </w:t>
        </w:r>
      </w:ins>
      <w:ins w:id="160" w:author="Microsoft Office User" w:date="2018-03-25T15:38:00Z">
        <w:r w:rsidR="007F7915">
          <w:rPr>
            <w:rFonts w:ascii="Arial" w:eastAsia="Times New Roman" w:hAnsi="Arial" w:cs="Arial"/>
            <w:b/>
            <w:color w:val="FF0000"/>
            <w:sz w:val="19"/>
            <w:szCs w:val="19"/>
            <w:shd w:val="clear" w:color="auto" w:fill="FFFFFF"/>
          </w:rPr>
          <w:t xml:space="preserve">to </w:t>
        </w:r>
      </w:ins>
      <w:ins w:id="161" w:author="Microsoft Office User" w:date="2018-03-25T15:39:00Z">
        <w:r w:rsidR="00F560B7">
          <w:rPr>
            <w:rFonts w:ascii="Arial" w:eastAsia="Times New Roman" w:hAnsi="Arial" w:cs="Arial"/>
            <w:b/>
            <w:color w:val="FF0000"/>
            <w:sz w:val="19"/>
            <w:szCs w:val="19"/>
            <w:shd w:val="clear" w:color="auto" w:fill="FFFFFF"/>
          </w:rPr>
          <w:t xml:space="preserve">insignificant </w:t>
        </w:r>
      </w:ins>
      <w:ins w:id="162" w:author="Microsoft Office User" w:date="2018-03-25T15:28:00Z">
        <w:r w:rsidR="0030669B">
          <w:rPr>
            <w:rFonts w:ascii="Arial" w:eastAsia="Times New Roman" w:hAnsi="Arial" w:cs="Arial"/>
            <w:b/>
            <w:color w:val="FF0000"/>
            <w:sz w:val="19"/>
            <w:szCs w:val="19"/>
            <w:shd w:val="clear" w:color="auto" w:fill="FFFFFF"/>
          </w:rPr>
          <w:t>reduction</w:t>
        </w:r>
      </w:ins>
      <w:ins w:id="163" w:author="Microsoft Office User" w:date="2018-03-25T15:38:00Z">
        <w:r w:rsidR="007F7915">
          <w:rPr>
            <w:rFonts w:ascii="Arial" w:eastAsia="Times New Roman" w:hAnsi="Arial" w:cs="Arial"/>
            <w:b/>
            <w:color w:val="FF0000"/>
            <w:sz w:val="19"/>
            <w:szCs w:val="19"/>
            <w:shd w:val="clear" w:color="auto" w:fill="FFFFFF"/>
          </w:rPr>
          <w:t>s</w:t>
        </w:r>
      </w:ins>
      <w:ins w:id="164" w:author="Microsoft Office User" w:date="2018-03-25T15:28:00Z">
        <w:r w:rsidR="0030669B">
          <w:rPr>
            <w:rFonts w:ascii="Arial" w:eastAsia="Times New Roman" w:hAnsi="Arial" w:cs="Arial"/>
            <w:b/>
            <w:color w:val="FF0000"/>
            <w:sz w:val="19"/>
            <w:szCs w:val="19"/>
            <w:shd w:val="clear" w:color="auto" w:fill="FFFFFF"/>
          </w:rPr>
          <w:t xml:space="preserve"> in</w:t>
        </w:r>
      </w:ins>
      <w:ins w:id="165" w:author="Microsoft Office User" w:date="2018-03-25T15:29:00Z">
        <w:r w:rsidR="003728C0">
          <w:rPr>
            <w:rFonts w:ascii="Arial" w:eastAsia="Times New Roman" w:hAnsi="Arial" w:cs="Arial"/>
            <w:b/>
            <w:color w:val="FF0000"/>
            <w:sz w:val="19"/>
            <w:szCs w:val="19"/>
            <w:shd w:val="clear" w:color="auto" w:fill="FFFFFF"/>
          </w:rPr>
          <w:t xml:space="preserve"> PKA</w:t>
        </w:r>
      </w:ins>
      <w:ins w:id="166" w:author="Microsoft Office User" w:date="2018-03-25T15:28:00Z">
        <w:r w:rsidR="0030669B">
          <w:rPr>
            <w:rFonts w:ascii="Arial" w:eastAsia="Times New Roman" w:hAnsi="Arial" w:cs="Arial"/>
            <w:b/>
            <w:color w:val="FF0000"/>
            <w:sz w:val="19"/>
            <w:szCs w:val="19"/>
            <w:shd w:val="clear" w:color="auto" w:fill="FFFFFF"/>
          </w:rPr>
          <w:t xml:space="preserve"> </w:t>
        </w:r>
      </w:ins>
      <w:ins w:id="167" w:author="Microsoft Office User" w:date="2018-03-25T15:29:00Z">
        <w:r w:rsidR="003728C0">
          <w:rPr>
            <w:rFonts w:ascii="Arial" w:eastAsia="Times New Roman" w:hAnsi="Arial" w:cs="Arial"/>
            <w:b/>
            <w:color w:val="FF0000"/>
            <w:sz w:val="19"/>
            <w:szCs w:val="19"/>
            <w:shd w:val="clear" w:color="auto" w:fill="FFFFFF"/>
          </w:rPr>
          <w:t>phosphorylation</w:t>
        </w:r>
      </w:ins>
      <w:ins w:id="168" w:author="Microsoft Office User" w:date="2018-03-25T15:28:00Z">
        <w:r w:rsidR="003728C0">
          <w:rPr>
            <w:rFonts w:ascii="Arial" w:eastAsia="Times New Roman" w:hAnsi="Arial" w:cs="Arial"/>
            <w:b/>
            <w:color w:val="FF0000"/>
            <w:sz w:val="19"/>
            <w:szCs w:val="19"/>
            <w:shd w:val="clear" w:color="auto" w:fill="FFFFFF"/>
          </w:rPr>
          <w:t xml:space="preserve"> </w:t>
        </w:r>
      </w:ins>
      <w:ins w:id="169" w:author="Microsoft Office User" w:date="2018-03-25T15:29:00Z">
        <w:r w:rsidR="003728C0">
          <w:rPr>
            <w:rFonts w:ascii="Arial" w:eastAsia="Times New Roman" w:hAnsi="Arial" w:cs="Arial"/>
            <w:b/>
            <w:color w:val="FF0000"/>
            <w:sz w:val="19"/>
            <w:szCs w:val="19"/>
            <w:shd w:val="clear" w:color="auto" w:fill="FFFFFF"/>
          </w:rPr>
          <w:t>of HSL at Serine 563</w:t>
        </w:r>
      </w:ins>
      <w:ins w:id="170" w:author="Microsoft Office User" w:date="2018-03-25T15:39:00Z">
        <w:r w:rsidR="00F560B7">
          <w:rPr>
            <w:rFonts w:ascii="Arial" w:eastAsia="Times New Roman" w:hAnsi="Arial" w:cs="Arial"/>
            <w:b/>
            <w:color w:val="FF0000"/>
            <w:sz w:val="19"/>
            <w:szCs w:val="19"/>
            <w:shd w:val="clear" w:color="auto" w:fill="FFFFFF"/>
          </w:rPr>
          <w:t xml:space="preserve"> (p=0.097)</w:t>
        </w:r>
      </w:ins>
      <w:ins w:id="171" w:author="Microsoft Office User" w:date="2018-03-25T15:29:00Z">
        <w:r w:rsidR="003728C0">
          <w:rPr>
            <w:rFonts w:ascii="Arial" w:eastAsia="Times New Roman" w:hAnsi="Arial" w:cs="Arial"/>
            <w:b/>
            <w:color w:val="FF0000"/>
            <w:sz w:val="19"/>
            <w:szCs w:val="19"/>
            <w:shd w:val="clear" w:color="auto" w:fill="FFFFFF"/>
          </w:rPr>
          <w:t xml:space="preserve"> and 660 (</w:t>
        </w:r>
      </w:ins>
      <w:ins w:id="172" w:author="Microsoft Office User" w:date="2018-03-25T15:41:00Z">
        <w:r w:rsidR="00054806">
          <w:rPr>
            <w:rFonts w:ascii="Arial" w:eastAsia="Times New Roman" w:hAnsi="Arial" w:cs="Arial"/>
            <w:b/>
            <w:color w:val="FF0000"/>
            <w:sz w:val="19"/>
            <w:szCs w:val="19"/>
            <w:shd w:val="clear" w:color="auto" w:fill="FFFFFF"/>
          </w:rPr>
          <w:t>p=</w:t>
        </w:r>
      </w:ins>
      <w:ins w:id="173" w:author="Microsoft Office User" w:date="2018-03-25T15:38:00Z">
        <w:r w:rsidR="00F560B7">
          <w:rPr>
            <w:rFonts w:ascii="Arial" w:eastAsia="Times New Roman" w:hAnsi="Arial" w:cs="Arial"/>
            <w:b/>
            <w:color w:val="FF0000"/>
            <w:sz w:val="19"/>
            <w:szCs w:val="19"/>
            <w:shd w:val="clear" w:color="auto" w:fill="FFFFFF"/>
          </w:rPr>
          <w:t>0.125</w:t>
        </w:r>
      </w:ins>
      <w:ins w:id="174" w:author="Microsoft Office User" w:date="2018-03-25T15:33:00Z">
        <w:r w:rsidR="00850B22">
          <w:rPr>
            <w:rFonts w:ascii="Arial" w:eastAsia="Times New Roman" w:hAnsi="Arial" w:cs="Arial"/>
            <w:b/>
            <w:color w:val="FF0000"/>
            <w:sz w:val="19"/>
            <w:szCs w:val="19"/>
            <w:shd w:val="clear" w:color="auto" w:fill="FFFFFF"/>
          </w:rPr>
          <w:t>; Supplementary Figure 2</w:t>
        </w:r>
      </w:ins>
      <w:ins w:id="175" w:author="Microsoft Office User" w:date="2018-03-25T15:29:00Z">
        <w:r w:rsidR="003728C0">
          <w:rPr>
            <w:rFonts w:ascii="Arial" w:eastAsia="Times New Roman" w:hAnsi="Arial" w:cs="Arial"/>
            <w:b/>
            <w:color w:val="FF0000"/>
            <w:sz w:val="19"/>
            <w:szCs w:val="19"/>
            <w:shd w:val="clear" w:color="auto" w:fill="FFFFFF"/>
          </w:rPr>
          <w:t>)</w:t>
        </w:r>
      </w:ins>
      <w:ins w:id="176" w:author="Microsoft Office User" w:date="2018-03-25T15:40:00Z">
        <w:r w:rsidR="00F560B7">
          <w:rPr>
            <w:rFonts w:ascii="Arial" w:eastAsia="Times New Roman" w:hAnsi="Arial" w:cs="Arial"/>
            <w:b/>
            <w:color w:val="FF0000"/>
            <w:sz w:val="19"/>
            <w:szCs w:val="19"/>
            <w:shd w:val="clear" w:color="auto" w:fill="FFFFFF"/>
          </w:rPr>
          <w:t xml:space="preserve"> </w:t>
        </w:r>
      </w:ins>
      <w:ins w:id="177" w:author="Microsoft Office User" w:date="2018-03-25T15:42:00Z">
        <w:r w:rsidR="00E146BE">
          <w:rPr>
            <w:rFonts w:ascii="Arial" w:eastAsia="Times New Roman" w:hAnsi="Arial" w:cs="Arial"/>
            <w:b/>
            <w:color w:val="FF0000"/>
            <w:sz w:val="19"/>
            <w:szCs w:val="19"/>
            <w:shd w:val="clear" w:color="auto" w:fill="FFFFFF"/>
          </w:rPr>
          <w:t xml:space="preserve">when compared to lean mice, </w:t>
        </w:r>
      </w:ins>
      <w:ins w:id="178" w:author="Microsoft Office User" w:date="2018-03-25T15:40:00Z">
        <w:r w:rsidR="00F560B7">
          <w:rPr>
            <w:rFonts w:ascii="Arial" w:eastAsia="Times New Roman" w:hAnsi="Arial" w:cs="Arial"/>
            <w:b/>
            <w:color w:val="FF0000"/>
            <w:sz w:val="19"/>
            <w:szCs w:val="19"/>
            <w:shd w:val="clear" w:color="auto" w:fill="FFFFFF"/>
          </w:rPr>
          <w:t>as has been previously shown</w:t>
        </w:r>
      </w:ins>
      <w:ins w:id="179" w:author="Microsoft Office User" w:date="2018-03-25T15:50:00Z">
        <w:r w:rsidR="007F6FA0">
          <w:rPr>
            <w:rFonts w:ascii="Arial" w:eastAsia="Times New Roman" w:hAnsi="Arial" w:cs="Arial"/>
            <w:b/>
            <w:color w:val="FF0000"/>
            <w:sz w:val="19"/>
            <w:szCs w:val="19"/>
            <w:shd w:val="clear" w:color="auto" w:fill="FFFFFF"/>
          </w:rPr>
          <w:t xml:space="preserve"> </w:t>
        </w:r>
      </w:ins>
      <w:ins w:id="180" w:author="Microsoft Office User" w:date="2018-03-25T15:51:00Z">
        <w:r w:rsidR="007F6FA0">
          <w:rPr>
            <w:rFonts w:ascii="Arial" w:eastAsia="Times New Roman" w:hAnsi="Arial" w:cs="Arial"/>
            <w:b/>
            <w:color w:val="FF0000"/>
            <w:sz w:val="19"/>
            <w:szCs w:val="19"/>
            <w:shd w:val="clear" w:color="auto" w:fill="FFFFFF"/>
          </w:rPr>
          <w:fldChar w:fldCharType="begin" w:fldLock="1"/>
        </w:r>
      </w:ins>
      <w:r w:rsidR="007F6FA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"(6)", "plainTextFormattedCitation" : "(6)", "previouslyFormattedCitation" : "(6)" }, "properties" : {  }, "schema" : "https://github.com/citation-style-language/schema/raw/master/csl-citation.json" }</w:instrText>
      </w:r>
      <w:r w:rsidR="007F6FA0">
        <w:rPr>
          <w:rFonts w:ascii="Arial" w:eastAsia="Times New Roman" w:hAnsi="Arial" w:cs="Arial"/>
          <w:b/>
          <w:color w:val="FF0000"/>
          <w:sz w:val="19"/>
          <w:szCs w:val="19"/>
          <w:shd w:val="clear" w:color="auto" w:fill="FFFFFF"/>
        </w:rPr>
        <w:fldChar w:fldCharType="separate"/>
      </w:r>
      <w:r w:rsidR="007F6FA0" w:rsidRPr="007F6FA0">
        <w:rPr>
          <w:rFonts w:ascii="Arial" w:eastAsia="Times New Roman" w:hAnsi="Arial" w:cs="Arial"/>
          <w:noProof/>
          <w:color w:val="FF0000"/>
          <w:sz w:val="19"/>
          <w:szCs w:val="19"/>
          <w:shd w:val="clear" w:color="auto" w:fill="FFFFFF"/>
        </w:rPr>
        <w:t>(6)</w:t>
      </w:r>
      <w:ins w:id="181" w:author="Microsoft Office User" w:date="2018-03-25T15:51:00Z">
        <w:r w:rsidR="007F6FA0">
          <w:rPr>
            <w:rFonts w:ascii="Arial" w:eastAsia="Times New Roman" w:hAnsi="Arial" w:cs="Arial"/>
            <w:b/>
            <w:color w:val="FF0000"/>
            <w:sz w:val="19"/>
            <w:szCs w:val="19"/>
            <w:shd w:val="clear" w:color="auto" w:fill="FFFFFF"/>
          </w:rPr>
          <w:fldChar w:fldCharType="end"/>
        </w:r>
      </w:ins>
      <w:ins w:id="182" w:author="Microsoft Office User" w:date="2018-03-25T15:29:00Z">
        <w:r w:rsidR="003728C0">
          <w:rPr>
            <w:rFonts w:ascii="Arial" w:eastAsia="Times New Roman" w:hAnsi="Arial" w:cs="Arial"/>
            <w:b/>
            <w:color w:val="FF0000"/>
            <w:sz w:val="19"/>
            <w:szCs w:val="19"/>
            <w:shd w:val="clear" w:color="auto" w:fill="FFFFFF"/>
          </w:rPr>
          <w:t>. In the case of the serine 660 site, dexamethasone</w:t>
        </w:r>
      </w:ins>
      <w:ins w:id="183" w:author="Microsoft Office User" w:date="2018-03-25T15:31:00Z">
        <w:r w:rsidR="00850B22">
          <w:rPr>
            <w:rFonts w:ascii="Arial" w:eastAsia="Times New Roman" w:hAnsi="Arial" w:cs="Arial"/>
            <w:b/>
            <w:color w:val="FF0000"/>
            <w:sz w:val="19"/>
            <w:szCs w:val="19"/>
            <w:shd w:val="clear" w:color="auto" w:fill="FFFFFF"/>
          </w:rPr>
          <w:t xml:space="preserve"> treatment</w:t>
        </w:r>
      </w:ins>
      <w:ins w:id="184" w:author="Microsoft Office User" w:date="2018-03-25T15:29:00Z">
        <w:r w:rsidR="003728C0">
          <w:rPr>
            <w:rFonts w:ascii="Arial" w:eastAsia="Times New Roman" w:hAnsi="Arial" w:cs="Arial"/>
            <w:b/>
            <w:color w:val="FF0000"/>
            <w:sz w:val="19"/>
            <w:szCs w:val="19"/>
            <w:shd w:val="clear" w:color="auto" w:fill="FFFFFF"/>
          </w:rPr>
          <w:t xml:space="preserve"> further decreased PKA phosphorylation</w:t>
        </w:r>
      </w:ins>
      <w:ins w:id="185" w:author="Microsoft Office User" w:date="2018-03-25T15:43:00Z">
        <w:r w:rsidR="00E146BE">
          <w:rPr>
            <w:rFonts w:ascii="Arial" w:eastAsia="Times New Roman" w:hAnsi="Arial" w:cs="Arial"/>
            <w:b/>
            <w:color w:val="FF0000"/>
            <w:sz w:val="19"/>
            <w:szCs w:val="19"/>
            <w:shd w:val="clear" w:color="auto" w:fill="FFFFFF"/>
          </w:rPr>
          <w:t xml:space="preserve">, though this was not </w:t>
        </w:r>
        <w:r w:rsidR="00E146BE">
          <w:rPr>
            <w:rFonts w:ascii="Arial" w:eastAsia="Times New Roman" w:hAnsi="Arial" w:cs="Arial"/>
            <w:b/>
            <w:color w:val="FF0000"/>
            <w:sz w:val="19"/>
            <w:szCs w:val="19"/>
            <w:shd w:val="clear" w:color="auto" w:fill="FFFFFF"/>
          </w:rPr>
          <w:lastRenderedPageBreak/>
          <w:t>significant</w:t>
        </w:r>
      </w:ins>
      <w:ins w:id="186" w:author="Microsoft Office User" w:date="2018-03-25T15:31:00Z">
        <w:r w:rsidR="00E146BE">
          <w:rPr>
            <w:rFonts w:ascii="Arial" w:eastAsia="Times New Roman" w:hAnsi="Arial" w:cs="Arial"/>
            <w:b/>
            <w:color w:val="FF0000"/>
            <w:sz w:val="19"/>
            <w:szCs w:val="19"/>
            <w:shd w:val="clear" w:color="auto" w:fill="FFFFFF"/>
          </w:rPr>
          <w:t xml:space="preserve"> (p=</w:t>
        </w:r>
      </w:ins>
      <w:ins w:id="187" w:author="Microsoft Office User" w:date="2018-03-25T15:43:00Z">
        <w:r w:rsidR="00E146BE">
          <w:rPr>
            <w:rFonts w:ascii="Arial" w:eastAsia="Times New Roman" w:hAnsi="Arial" w:cs="Arial"/>
            <w:b/>
            <w:color w:val="FF0000"/>
            <w:sz w:val="19"/>
            <w:szCs w:val="19"/>
            <w:shd w:val="clear" w:color="auto" w:fill="FFFFFF"/>
          </w:rPr>
          <w:t>0.883)</w:t>
        </w:r>
      </w:ins>
      <w:ins w:id="188" w:author="Microsoft Office User" w:date="2018-03-25T15:29:00Z">
        <w:r w:rsidR="003728C0">
          <w:rPr>
            <w:rFonts w:ascii="Arial" w:eastAsia="Times New Roman" w:hAnsi="Arial" w:cs="Arial"/>
            <w:b/>
            <w:color w:val="FF0000"/>
            <w:sz w:val="19"/>
            <w:szCs w:val="19"/>
            <w:shd w:val="clear" w:color="auto" w:fill="FFFFFF"/>
          </w:rPr>
          <w:t xml:space="preserve">. </w:t>
        </w:r>
      </w:ins>
      <w:ins w:id="189" w:author="Microsoft Office User" w:date="2018-03-25T15:36:00Z">
        <w:r w:rsidR="007F7915">
          <w:rPr>
            <w:rFonts w:ascii="Arial" w:eastAsia="Times New Roman" w:hAnsi="Arial" w:cs="Arial"/>
            <w:b/>
            <w:color w:val="FF0000"/>
            <w:sz w:val="19"/>
            <w:szCs w:val="19"/>
            <w:shd w:val="clear" w:color="auto" w:fill="FFFFFF"/>
          </w:rPr>
          <w:t xml:space="preserve">There was no significant </w:t>
        </w:r>
      </w:ins>
      <w:ins w:id="190" w:author="Microsoft Office User" w:date="2018-03-25T15:37:00Z">
        <w:r w:rsidR="007F7915">
          <w:rPr>
            <w:rFonts w:ascii="Arial" w:eastAsia="Times New Roman" w:hAnsi="Arial" w:cs="Arial"/>
            <w:b/>
            <w:color w:val="FF0000"/>
            <w:sz w:val="19"/>
            <w:szCs w:val="19"/>
            <w:shd w:val="clear" w:color="auto" w:fill="FFFFFF"/>
          </w:rPr>
          <w:t>difference</w:t>
        </w:r>
      </w:ins>
      <w:ins w:id="191" w:author="Microsoft Office User" w:date="2018-03-25T15:36:00Z">
        <w:r w:rsidR="007F7915">
          <w:rPr>
            <w:rFonts w:ascii="Arial" w:eastAsia="Times New Roman" w:hAnsi="Arial" w:cs="Arial"/>
            <w:b/>
            <w:color w:val="FF0000"/>
            <w:sz w:val="19"/>
            <w:szCs w:val="19"/>
            <w:shd w:val="clear" w:color="auto" w:fill="FFFFFF"/>
          </w:rPr>
          <w:t xml:space="preserve"> in total HSL in obese mice</w:t>
        </w:r>
      </w:ins>
      <w:ins w:id="192" w:author="Microsoft Office User" w:date="2018-03-25T15:43:00Z">
        <w:r w:rsidR="00E146BE">
          <w:rPr>
            <w:rFonts w:ascii="Arial" w:eastAsia="Times New Roman" w:hAnsi="Arial" w:cs="Arial"/>
            <w:b/>
            <w:color w:val="FF0000"/>
            <w:sz w:val="19"/>
            <w:szCs w:val="19"/>
            <w:shd w:val="clear" w:color="auto" w:fill="FFFFFF"/>
          </w:rPr>
          <w:t xml:space="preserve"> (</w:t>
        </w:r>
      </w:ins>
      <w:ins w:id="193" w:author="Microsoft Office User" w:date="2018-03-25T15:44:00Z">
        <w:r w:rsidR="002A441C">
          <w:rPr>
            <w:rFonts w:ascii="Arial" w:eastAsia="Times New Roman" w:hAnsi="Arial" w:cs="Arial"/>
            <w:b/>
            <w:color w:val="FF0000"/>
            <w:sz w:val="19"/>
            <w:szCs w:val="19"/>
            <w:shd w:val="clear" w:color="auto" w:fill="FFFFFF"/>
          </w:rPr>
          <w:t>p=0.</w:t>
        </w:r>
        <w:r w:rsidR="00E146BE">
          <w:rPr>
            <w:rFonts w:ascii="Arial" w:eastAsia="Times New Roman" w:hAnsi="Arial" w:cs="Arial"/>
            <w:b/>
            <w:color w:val="FF0000"/>
            <w:sz w:val="19"/>
            <w:szCs w:val="19"/>
            <w:shd w:val="clear" w:color="auto" w:fill="FFFFFF"/>
          </w:rPr>
          <w:t>421)</w:t>
        </w:r>
      </w:ins>
      <w:ins w:id="194" w:author="Microsoft Office User" w:date="2018-03-25T15:36:00Z">
        <w:r w:rsidR="007F7915">
          <w:rPr>
            <w:rFonts w:ascii="Arial" w:eastAsia="Times New Roman" w:hAnsi="Arial" w:cs="Arial"/>
            <w:b/>
            <w:color w:val="FF0000"/>
            <w:sz w:val="19"/>
            <w:szCs w:val="19"/>
            <w:shd w:val="clear" w:color="auto" w:fill="FFFFFF"/>
          </w:rPr>
          <w:t xml:space="preserve">. </w:t>
        </w:r>
      </w:ins>
      <w:ins w:id="195" w:author="Microsoft Office User" w:date="2018-03-25T15:32:00Z">
        <w:r w:rsidR="00850B22">
          <w:rPr>
            <w:rFonts w:ascii="Arial" w:eastAsia="Times New Roman" w:hAnsi="Arial" w:cs="Arial"/>
            <w:b/>
            <w:color w:val="FF0000"/>
            <w:sz w:val="19"/>
            <w:szCs w:val="19"/>
            <w:shd w:val="clear" w:color="auto" w:fill="FFFFFF"/>
          </w:rPr>
          <w:t xml:space="preserve">As for lean mice, there was no </w:t>
        </w:r>
      </w:ins>
      <w:ins w:id="196" w:author="Microsoft Office User" w:date="2018-03-25T15:33:00Z">
        <w:r w:rsidR="00850B22">
          <w:rPr>
            <w:rFonts w:ascii="Arial" w:eastAsia="Times New Roman" w:hAnsi="Arial" w:cs="Arial"/>
            <w:b/>
            <w:color w:val="FF0000"/>
            <w:sz w:val="19"/>
            <w:szCs w:val="19"/>
            <w:shd w:val="clear" w:color="auto" w:fill="FFFFFF"/>
          </w:rPr>
          <w:t xml:space="preserve">significant </w:t>
        </w:r>
      </w:ins>
      <w:ins w:id="197" w:author="Microsoft Office User" w:date="2018-03-25T15:32:00Z">
        <w:r w:rsidR="00850B22">
          <w:rPr>
            <w:rFonts w:ascii="Arial" w:eastAsia="Times New Roman" w:hAnsi="Arial" w:cs="Arial"/>
            <w:b/>
            <w:color w:val="FF0000"/>
            <w:sz w:val="19"/>
            <w:szCs w:val="19"/>
            <w:shd w:val="clear" w:color="auto" w:fill="FFFFFF"/>
          </w:rPr>
          <w:t>change in either total HSL</w:t>
        </w:r>
      </w:ins>
      <w:ins w:id="198" w:author="Microsoft Office User" w:date="2018-03-25T15:47:00Z">
        <w:r w:rsidR="002A441C">
          <w:rPr>
            <w:rFonts w:ascii="Arial" w:eastAsia="Times New Roman" w:hAnsi="Arial" w:cs="Arial"/>
            <w:b/>
            <w:color w:val="FF0000"/>
            <w:sz w:val="19"/>
            <w:szCs w:val="19"/>
            <w:shd w:val="clear" w:color="auto" w:fill="FFFFFF"/>
          </w:rPr>
          <w:t xml:space="preserve"> (p=0.421)</w:t>
        </w:r>
      </w:ins>
      <w:ins w:id="199" w:author="Microsoft Office User" w:date="2018-03-25T15:32:00Z">
        <w:r w:rsidR="00850B22">
          <w:rPr>
            <w:rFonts w:ascii="Arial" w:eastAsia="Times New Roman" w:hAnsi="Arial" w:cs="Arial"/>
            <w:b/>
            <w:color w:val="FF0000"/>
            <w:sz w:val="19"/>
            <w:szCs w:val="19"/>
            <w:shd w:val="clear" w:color="auto" w:fill="FFFFFF"/>
          </w:rPr>
          <w:t xml:space="preserve"> or phosp</w:t>
        </w:r>
      </w:ins>
      <w:ins w:id="200" w:author="Microsoft Office User" w:date="2018-03-25T15:33:00Z">
        <w:r w:rsidR="00850B22">
          <w:rPr>
            <w:rFonts w:ascii="Arial" w:eastAsia="Times New Roman" w:hAnsi="Arial" w:cs="Arial"/>
            <w:b/>
            <w:color w:val="FF0000"/>
            <w:sz w:val="19"/>
            <w:szCs w:val="19"/>
            <w:shd w:val="clear" w:color="auto" w:fill="FFFFFF"/>
          </w:rPr>
          <w:t>horylated</w:t>
        </w:r>
      </w:ins>
      <w:ins w:id="201" w:author="Microsoft Office User" w:date="2018-03-25T15:47:00Z">
        <w:r w:rsidR="002A441C">
          <w:rPr>
            <w:rFonts w:ascii="Arial" w:eastAsia="Times New Roman" w:hAnsi="Arial" w:cs="Arial"/>
            <w:b/>
            <w:color w:val="FF0000"/>
            <w:sz w:val="19"/>
            <w:szCs w:val="19"/>
            <w:shd w:val="clear" w:color="auto" w:fill="FFFFFF"/>
          </w:rPr>
          <w:t xml:space="preserve"> (p&gt;</w:t>
        </w:r>
      </w:ins>
      <w:ins w:id="202" w:author="Microsoft Office User" w:date="2018-03-25T15:48:00Z">
        <w:r w:rsidR="002A441C">
          <w:rPr>
            <w:rFonts w:ascii="Arial" w:eastAsia="Times New Roman" w:hAnsi="Arial" w:cs="Arial"/>
            <w:b/>
            <w:color w:val="FF0000"/>
            <w:sz w:val="19"/>
            <w:szCs w:val="19"/>
            <w:shd w:val="clear" w:color="auto" w:fill="FFFFFF"/>
          </w:rPr>
          <w:t>0.6)</w:t>
        </w:r>
      </w:ins>
      <w:ins w:id="203" w:author="Microsoft Office User" w:date="2018-03-25T15:33:00Z">
        <w:r w:rsidR="00850B22">
          <w:rPr>
            <w:rFonts w:ascii="Arial" w:eastAsia="Times New Roman" w:hAnsi="Arial" w:cs="Arial"/>
            <w:b/>
            <w:color w:val="FF0000"/>
            <w:sz w:val="19"/>
            <w:szCs w:val="19"/>
            <w:shd w:val="clear" w:color="auto" w:fill="FFFFFF"/>
          </w:rPr>
          <w:t xml:space="preserve"> levels</w:t>
        </w:r>
      </w:ins>
      <w:ins w:id="204" w:author="Microsoft Office User" w:date="2018-03-25T15:44:00Z">
        <w:r w:rsidR="00E146BE">
          <w:rPr>
            <w:rFonts w:ascii="Arial" w:eastAsia="Times New Roman" w:hAnsi="Arial" w:cs="Arial"/>
            <w:b/>
            <w:color w:val="FF0000"/>
            <w:sz w:val="19"/>
            <w:szCs w:val="19"/>
            <w:shd w:val="clear" w:color="auto" w:fill="FFFFFF"/>
          </w:rPr>
          <w:t xml:space="preserve"> when comparing treatment groups</w:t>
        </w:r>
      </w:ins>
      <w:ins w:id="205" w:author="Microsoft Office User" w:date="2018-03-25T15:33:00Z">
        <w:r w:rsidR="00850B22">
          <w:rPr>
            <w:rFonts w:ascii="Arial" w:eastAsia="Times New Roman" w:hAnsi="Arial" w:cs="Arial"/>
            <w:b/>
            <w:color w:val="FF0000"/>
            <w:sz w:val="19"/>
            <w:szCs w:val="19"/>
            <w:shd w:val="clear" w:color="auto" w:fill="FFFFFF"/>
          </w:rPr>
          <w:t>.</w:t>
        </w:r>
      </w:ins>
    </w:p>
    <w:p w14:paraId="76FBE37B" w14:textId="467E6BFA" w:rsidR="007F626B" w:rsidRPr="00750B5E" w:rsidRDefault="007F626B" w:rsidP="00750B5E">
      <w:pPr>
        <w:ind w:left="720"/>
        <w:rPr>
          <w:rFonts w:ascii="Arial" w:eastAsia="Times New Roman" w:hAnsi="Arial" w:cs="Arial"/>
          <w:b/>
          <w:color w:val="FF0000"/>
          <w:sz w:val="19"/>
          <w:szCs w:val="19"/>
          <w:shd w:val="clear" w:color="auto" w:fill="FFFFFF"/>
        </w:rPr>
      </w:pPr>
      <w:ins w:id="206" w:author="Microsoft Office User" w:date="2018-03-25T15:56:00Z">
        <w:r>
          <w:rPr>
            <w:rFonts w:ascii="Arial" w:eastAsia="Times New Roman" w:hAnsi="Arial" w:cs="Arial"/>
            <w:b/>
            <w:color w:val="FF0000"/>
            <w:sz w:val="19"/>
            <w:szCs w:val="19"/>
            <w:shd w:val="clear" w:color="auto" w:fill="FFFFFF"/>
          </w:rPr>
          <w:t>Less detail</w:t>
        </w:r>
      </w:ins>
      <w:ins w:id="207" w:author="Microsoft Office User" w:date="2018-03-25T16:04:00Z">
        <w:r w:rsidR="00C76724">
          <w:rPr>
            <w:rFonts w:ascii="Arial" w:eastAsia="Times New Roman" w:hAnsi="Arial" w:cs="Arial"/>
            <w:b/>
            <w:color w:val="FF0000"/>
            <w:sz w:val="19"/>
            <w:szCs w:val="19"/>
            <w:shd w:val="clear" w:color="auto" w:fill="FFFFFF"/>
          </w:rPr>
          <w:t>ed</w:t>
        </w:r>
      </w:ins>
      <w:ins w:id="208" w:author="Microsoft Office User" w:date="2018-03-25T15:56:00Z">
        <w:r>
          <w:rPr>
            <w:rFonts w:ascii="Arial" w:eastAsia="Times New Roman" w:hAnsi="Arial" w:cs="Arial"/>
            <w:b/>
            <w:color w:val="FF0000"/>
            <w:sz w:val="19"/>
            <w:szCs w:val="19"/>
            <w:shd w:val="clear" w:color="auto" w:fill="FFFFFF"/>
          </w:rPr>
          <w:t xml:space="preserve"> version: There were no significant differences observed in </w:t>
        </w:r>
      </w:ins>
      <w:ins w:id="209" w:author="Microsoft Office User" w:date="2018-03-25T15:57:00Z">
        <w:r>
          <w:rPr>
            <w:rFonts w:ascii="Arial" w:eastAsia="Times New Roman" w:hAnsi="Arial" w:cs="Arial"/>
            <w:b/>
            <w:color w:val="FF0000"/>
            <w:sz w:val="19"/>
            <w:szCs w:val="19"/>
            <w:shd w:val="clear" w:color="auto" w:fill="FFFFFF"/>
          </w:rPr>
          <w:t xml:space="preserve">HSL expression or activation </w:t>
        </w:r>
      </w:ins>
      <w:ins w:id="210" w:author="Microsoft Office User" w:date="2018-03-25T16:02:00Z">
        <w:r>
          <w:rPr>
            <w:rFonts w:ascii="Arial" w:eastAsia="Times New Roman" w:hAnsi="Arial" w:cs="Arial"/>
            <w:b/>
            <w:color w:val="FF0000"/>
            <w:sz w:val="19"/>
            <w:szCs w:val="19"/>
            <w:shd w:val="clear" w:color="auto" w:fill="FFFFFF"/>
          </w:rPr>
          <w:t xml:space="preserve">(via phosphorylation) </w:t>
        </w:r>
      </w:ins>
      <w:ins w:id="211" w:author="Microsoft Office User" w:date="2018-03-25T15:57:00Z">
        <w:r>
          <w:rPr>
            <w:rFonts w:ascii="Arial" w:eastAsia="Times New Roman" w:hAnsi="Arial" w:cs="Arial"/>
            <w:b/>
            <w:color w:val="FF0000"/>
            <w:sz w:val="19"/>
            <w:szCs w:val="19"/>
            <w:shd w:val="clear" w:color="auto" w:fill="FFFFFF"/>
          </w:rPr>
          <w:t>at the protein level for diet or treatment</w:t>
        </w:r>
      </w:ins>
      <w:ins w:id="212" w:author="Microsoft Office User" w:date="2018-03-25T16:22:00Z">
        <w:r w:rsidR="00C00B9F">
          <w:rPr>
            <w:rFonts w:ascii="Arial" w:eastAsia="Times New Roman" w:hAnsi="Arial" w:cs="Arial"/>
            <w:b/>
            <w:color w:val="FF0000"/>
            <w:sz w:val="19"/>
            <w:szCs w:val="19"/>
            <w:shd w:val="clear" w:color="auto" w:fill="FFFFFF"/>
          </w:rPr>
          <w:t xml:space="preserve"> (Supplementary </w:t>
        </w:r>
      </w:ins>
      <w:ins w:id="213" w:author="Microsoft Office User" w:date="2018-03-25T16:23:00Z">
        <w:r w:rsidR="00C00B9F">
          <w:rPr>
            <w:rFonts w:ascii="Arial" w:eastAsia="Times New Roman" w:hAnsi="Arial" w:cs="Arial"/>
            <w:b/>
            <w:color w:val="FF0000"/>
            <w:sz w:val="19"/>
            <w:szCs w:val="19"/>
            <w:shd w:val="clear" w:color="auto" w:fill="FFFFFF"/>
          </w:rPr>
          <w:t>Figure 1)</w:t>
        </w:r>
      </w:ins>
      <w:ins w:id="214" w:author="Microsoft Office User" w:date="2018-03-25T15:57:00Z">
        <w:r>
          <w:rPr>
            <w:rFonts w:ascii="Arial" w:eastAsia="Times New Roman" w:hAnsi="Arial" w:cs="Arial"/>
            <w:b/>
            <w:color w:val="FF0000"/>
            <w:sz w:val="19"/>
            <w:szCs w:val="19"/>
            <w:shd w:val="clear" w:color="auto" w:fill="FFFFFF"/>
          </w:rPr>
          <w:t>. However, phosph</w:t>
        </w:r>
      </w:ins>
      <w:ins w:id="215" w:author="Microsoft Office User" w:date="2018-03-25T15:58:00Z">
        <w:r>
          <w:rPr>
            <w:rFonts w:ascii="Arial" w:eastAsia="Times New Roman" w:hAnsi="Arial" w:cs="Arial"/>
            <w:b/>
            <w:color w:val="FF0000"/>
            <w:sz w:val="19"/>
            <w:szCs w:val="19"/>
            <w:shd w:val="clear" w:color="auto" w:fill="FFFFFF"/>
          </w:rPr>
          <w:t>or</w:t>
        </w:r>
      </w:ins>
      <w:ins w:id="216" w:author="Microsoft Office User" w:date="2018-03-25T15:57:00Z">
        <w:r>
          <w:rPr>
            <w:rFonts w:ascii="Arial" w:eastAsia="Times New Roman" w:hAnsi="Arial" w:cs="Arial"/>
            <w:b/>
            <w:color w:val="FF0000"/>
            <w:sz w:val="19"/>
            <w:szCs w:val="19"/>
            <w:shd w:val="clear" w:color="auto" w:fill="FFFFFF"/>
          </w:rPr>
          <w:t>y</w:t>
        </w:r>
      </w:ins>
      <w:ins w:id="217" w:author="Microsoft Office User" w:date="2018-03-25T15:58:00Z">
        <w:r>
          <w:rPr>
            <w:rFonts w:ascii="Arial" w:eastAsia="Times New Roman" w:hAnsi="Arial" w:cs="Arial"/>
            <w:b/>
            <w:color w:val="FF0000"/>
            <w:sz w:val="19"/>
            <w:szCs w:val="19"/>
            <w:shd w:val="clear" w:color="auto" w:fill="FFFFFF"/>
          </w:rPr>
          <w:t>l</w:t>
        </w:r>
      </w:ins>
      <w:ins w:id="218" w:author="Microsoft Office User" w:date="2018-03-25T15:57:00Z">
        <w:r>
          <w:rPr>
            <w:rFonts w:ascii="Arial" w:eastAsia="Times New Roman" w:hAnsi="Arial" w:cs="Arial"/>
            <w:b/>
            <w:color w:val="FF0000"/>
            <w:sz w:val="19"/>
            <w:szCs w:val="19"/>
            <w:shd w:val="clear" w:color="auto" w:fill="FFFFFF"/>
          </w:rPr>
          <w:t xml:space="preserve">ation of </w:t>
        </w:r>
      </w:ins>
      <w:ins w:id="219" w:author="Microsoft Office User" w:date="2018-03-25T15:58:00Z">
        <w:r>
          <w:rPr>
            <w:rFonts w:ascii="Arial" w:eastAsia="Times New Roman" w:hAnsi="Arial" w:cs="Arial"/>
            <w:b/>
            <w:color w:val="FF0000"/>
            <w:sz w:val="19"/>
            <w:szCs w:val="19"/>
            <w:shd w:val="clear" w:color="auto" w:fill="FFFFFF"/>
          </w:rPr>
          <w:t>PKA sites on HSL ten</w:t>
        </w:r>
      </w:ins>
      <w:ins w:id="220" w:author="Microsoft Office User" w:date="2018-03-25T15:59:00Z">
        <w:r>
          <w:rPr>
            <w:rFonts w:ascii="Arial" w:eastAsia="Times New Roman" w:hAnsi="Arial" w:cs="Arial"/>
            <w:b/>
            <w:color w:val="FF0000"/>
            <w:sz w:val="19"/>
            <w:szCs w:val="19"/>
            <w:shd w:val="clear" w:color="auto" w:fill="FFFFFF"/>
          </w:rPr>
          <w:t xml:space="preserve">ded to be lower in obese mice when compared to lean, as has been </w:t>
        </w:r>
      </w:ins>
      <w:ins w:id="221" w:author="Microsoft Office User" w:date="2018-03-25T16:00:00Z">
        <w:r>
          <w:rPr>
            <w:rFonts w:ascii="Arial" w:eastAsia="Times New Roman" w:hAnsi="Arial" w:cs="Arial"/>
            <w:b/>
            <w:color w:val="FF0000"/>
            <w:sz w:val="19"/>
            <w:szCs w:val="19"/>
            <w:shd w:val="clear" w:color="auto" w:fill="FFFFFF"/>
          </w:rPr>
          <w:t xml:space="preserve">shown previously </w:t>
        </w:r>
        <w:r>
          <w:rPr>
            <w:rFonts w:ascii="Arial" w:eastAsia="Times New Roman" w:hAnsi="Arial" w:cs="Arial"/>
            <w:b/>
            <w:color w:val="FF0000"/>
            <w:sz w:val="19"/>
            <w:szCs w:val="19"/>
            <w:shd w:val="clear" w:color="auto" w:fill="FFFFFF"/>
          </w:rPr>
          <w:fldChar w:fldCharType="begin" w:fldLock="1"/>
        </w:r>
      </w:ins>
      <w:r>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"(6)", "plainTextFormattedCitation" : "(6)", "previouslyFormattedCitation" : "(6)"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Pr="007F626B">
        <w:rPr>
          <w:rFonts w:ascii="Arial" w:eastAsia="Times New Roman" w:hAnsi="Arial" w:cs="Arial"/>
          <w:noProof/>
          <w:color w:val="FF0000"/>
          <w:sz w:val="19"/>
          <w:szCs w:val="19"/>
          <w:shd w:val="clear" w:color="auto" w:fill="FFFFFF"/>
        </w:rPr>
        <w:t>(6)</w:t>
      </w:r>
      <w:ins w:id="222" w:author="Microsoft Office User" w:date="2018-03-25T16:00:00Z">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 xml:space="preserve"> and </w:t>
        </w:r>
      </w:ins>
      <w:ins w:id="223" w:author="Microsoft Office User" w:date="2018-03-25T16:01:00Z">
        <w:r>
          <w:rPr>
            <w:rFonts w:ascii="Arial" w:eastAsia="Times New Roman" w:hAnsi="Arial" w:cs="Arial"/>
            <w:b/>
            <w:color w:val="FF0000"/>
            <w:sz w:val="19"/>
            <w:szCs w:val="19"/>
            <w:shd w:val="clear" w:color="auto" w:fill="FFFFFF"/>
          </w:rPr>
          <w:t>dexamethasone</w:t>
        </w:r>
      </w:ins>
      <w:ins w:id="224" w:author="Microsoft Office User" w:date="2018-03-25T16:00:00Z">
        <w:r>
          <w:rPr>
            <w:rFonts w:ascii="Arial" w:eastAsia="Times New Roman" w:hAnsi="Arial" w:cs="Arial"/>
            <w:b/>
            <w:color w:val="FF0000"/>
            <w:sz w:val="19"/>
            <w:szCs w:val="19"/>
            <w:shd w:val="clear" w:color="auto" w:fill="FFFFFF"/>
          </w:rPr>
          <w:t xml:space="preserve"> </w:t>
        </w:r>
      </w:ins>
      <w:ins w:id="225" w:author="Microsoft Office User" w:date="2018-03-25T16:01:00Z">
        <w:r>
          <w:rPr>
            <w:rFonts w:ascii="Arial" w:eastAsia="Times New Roman" w:hAnsi="Arial" w:cs="Arial"/>
            <w:b/>
            <w:color w:val="FF0000"/>
            <w:sz w:val="19"/>
            <w:szCs w:val="19"/>
            <w:shd w:val="clear" w:color="auto" w:fill="FFFFFF"/>
          </w:rPr>
          <w:t>treatment appeared to further reduce phosphorylation on serine 660</w:t>
        </w:r>
      </w:ins>
      <w:ins w:id="226" w:author="Microsoft Office User" w:date="2018-03-25T16:00:00Z">
        <w:r>
          <w:rPr>
            <w:rFonts w:ascii="Arial" w:eastAsia="Times New Roman" w:hAnsi="Arial" w:cs="Arial"/>
            <w:b/>
            <w:color w:val="FF0000"/>
            <w:sz w:val="19"/>
            <w:szCs w:val="19"/>
            <w:shd w:val="clear" w:color="auto" w:fill="FFFFFF"/>
          </w:rPr>
          <w:t>.</w:t>
        </w:r>
      </w:ins>
    </w:p>
    <w:commentRangeEnd w:id="153"/>
    <w:p w14:paraId="075665F7" w14:textId="77777777" w:rsidR="005847DE" w:rsidRDefault="008B4A90" w:rsidP="008B31DB">
      <w:pPr>
        <w:rPr>
          <w:rFonts w:ascii="Arial" w:eastAsia="Times New Roman" w:hAnsi="Arial" w:cs="Arial"/>
          <w:color w:val="FF0000"/>
          <w:sz w:val="19"/>
          <w:szCs w:val="19"/>
          <w:shd w:val="clear" w:color="auto" w:fill="FFFFFF"/>
        </w:rPr>
      </w:pPr>
      <w:r>
        <w:rPr>
          <w:rStyle w:val="CommentReference"/>
        </w:rPr>
        <w:commentReference w:id="153"/>
      </w: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1071FB6E" w:rsidR="005847DE" w:rsidRPr="00750B5E" w:rsidRDefault="00307878" w:rsidP="00750B5E">
      <w:pPr>
        <w:ind w:left="720"/>
        <w:rPr>
          <w:rFonts w:ascii="Arial" w:eastAsia="Times New Roman" w:hAnsi="Arial" w:cs="Arial"/>
          <w:b/>
          <w:color w:val="FF0000"/>
          <w:sz w:val="19"/>
          <w:szCs w:val="19"/>
          <w:shd w:val="clear" w:color="auto" w:fill="FFFFFF"/>
        </w:rPr>
      </w:pPr>
      <w:commentRangeStart w:id="227"/>
      <w:ins w:id="228" w:author="Microsoft Office User" w:date="2018-03-25T16:13:00Z">
        <w:r>
          <w:rPr>
            <w:rFonts w:ascii="Arial" w:eastAsia="Times New Roman" w:hAnsi="Arial" w:cs="Arial"/>
            <w:b/>
            <w:color w:val="FF0000"/>
            <w:sz w:val="19"/>
            <w:szCs w:val="19"/>
            <w:shd w:val="clear" w:color="auto" w:fill="FFFFFF"/>
          </w:rPr>
          <w:t>We did not find any significant differences in</w:t>
        </w:r>
      </w:ins>
      <w:ins w:id="229" w:author="Microsoft Office User" w:date="2018-03-25T16:21:00Z">
        <w:r w:rsidR="00DD11DD">
          <w:rPr>
            <w:rFonts w:ascii="Arial" w:eastAsia="Times New Roman" w:hAnsi="Arial" w:cs="Arial"/>
            <w:b/>
            <w:color w:val="FF0000"/>
            <w:sz w:val="19"/>
            <w:szCs w:val="19"/>
            <w:shd w:val="clear" w:color="auto" w:fill="FFFFFF"/>
          </w:rPr>
          <w:t xml:space="preserve"> the effects of</w:t>
        </w:r>
      </w:ins>
      <w:ins w:id="230" w:author="Microsoft Office User" w:date="2018-03-25T16:13:00Z">
        <w:r>
          <w:rPr>
            <w:rFonts w:ascii="Arial" w:eastAsia="Times New Roman" w:hAnsi="Arial" w:cs="Arial"/>
            <w:b/>
            <w:color w:val="FF0000"/>
            <w:sz w:val="19"/>
            <w:szCs w:val="19"/>
            <w:shd w:val="clear" w:color="auto" w:fill="FFFFFF"/>
          </w:rPr>
          <w:t xml:space="preserve"> diet or treatment on HSL</w:t>
        </w:r>
      </w:ins>
      <w:ins w:id="231" w:author="Microsoft Office User" w:date="2018-03-25T16:14:00Z">
        <w:r>
          <w:rPr>
            <w:rFonts w:ascii="Arial" w:eastAsia="Times New Roman" w:hAnsi="Arial" w:cs="Arial"/>
            <w:b/>
            <w:color w:val="FF0000"/>
            <w:sz w:val="19"/>
            <w:szCs w:val="19"/>
            <w:shd w:val="clear" w:color="auto" w:fill="FFFFFF"/>
          </w:rPr>
          <w:t xml:space="preserve"> phosphorylation</w:t>
        </w:r>
      </w:ins>
      <w:del w:id="232" w:author="Microsoft Office User" w:date="2018-03-25T15:52:00Z">
        <w:r w:rsidR="005847DE" w:rsidDel="00F17DA5">
          <w:rPr>
            <w:rFonts w:ascii="Arial" w:eastAsia="Times New Roman" w:hAnsi="Arial" w:cs="Arial"/>
            <w:b/>
            <w:color w:val="FF0000"/>
            <w:sz w:val="19"/>
            <w:szCs w:val="19"/>
            <w:shd w:val="clear" w:color="auto" w:fill="FFFFFF"/>
          </w:rPr>
          <w:delText>Say something in the discussion</w:delText>
        </w:r>
      </w:del>
      <w:ins w:id="233" w:author="Microsoft Office User" w:date="2018-03-25T16:04:00Z">
        <w:r w:rsidR="00050527">
          <w:rPr>
            <w:rFonts w:ascii="Arial" w:eastAsia="Times New Roman" w:hAnsi="Arial" w:cs="Arial"/>
            <w:b/>
            <w:color w:val="FF0000"/>
            <w:sz w:val="19"/>
            <w:szCs w:val="19"/>
            <w:shd w:val="clear" w:color="auto" w:fill="FFFFFF"/>
          </w:rPr>
          <w:t xml:space="preserve">, suggesting </w:t>
        </w:r>
      </w:ins>
      <w:ins w:id="234" w:author="Microsoft Office User" w:date="2018-03-25T16:06:00Z">
        <w:r w:rsidR="00050527">
          <w:rPr>
            <w:rFonts w:ascii="Arial" w:eastAsia="Times New Roman" w:hAnsi="Arial" w:cs="Arial"/>
            <w:b/>
            <w:color w:val="FF0000"/>
            <w:sz w:val="19"/>
            <w:szCs w:val="19"/>
            <w:shd w:val="clear" w:color="auto" w:fill="FFFFFF"/>
          </w:rPr>
          <w:t xml:space="preserve">no change in </w:t>
        </w:r>
        <w:r>
          <w:rPr>
            <w:rFonts w:ascii="Arial" w:eastAsia="Times New Roman" w:hAnsi="Arial" w:cs="Arial"/>
            <w:b/>
            <w:color w:val="FF0000"/>
            <w:sz w:val="19"/>
            <w:szCs w:val="19"/>
            <w:shd w:val="clear" w:color="auto" w:fill="FFFFFF"/>
          </w:rPr>
          <w:t xml:space="preserve">activity of this protein. </w:t>
        </w:r>
      </w:ins>
      <w:ins w:id="235" w:author="Microsoft Office User" w:date="2018-03-25T16:14:00Z">
        <w:r>
          <w:rPr>
            <w:rFonts w:ascii="Arial" w:eastAsia="Times New Roman" w:hAnsi="Arial" w:cs="Arial"/>
            <w:b/>
            <w:color w:val="FF0000"/>
            <w:sz w:val="19"/>
            <w:szCs w:val="19"/>
            <w:shd w:val="clear" w:color="auto" w:fill="FFFFFF"/>
          </w:rPr>
          <w:t>Interestingly, obesity</w:t>
        </w:r>
      </w:ins>
      <w:ins w:id="236" w:author="Microsoft Office User" w:date="2018-03-25T16:15:00Z">
        <w:r>
          <w:rPr>
            <w:rFonts w:ascii="Arial" w:eastAsia="Times New Roman" w:hAnsi="Arial" w:cs="Arial"/>
            <w:b/>
            <w:color w:val="FF0000"/>
            <w:sz w:val="19"/>
            <w:szCs w:val="19"/>
            <w:shd w:val="clear" w:color="auto" w:fill="FFFFFF"/>
          </w:rPr>
          <w:t xml:space="preserve"> </w:t>
        </w:r>
      </w:ins>
      <w:ins w:id="237" w:author="Microsoft Office User" w:date="2018-03-25T16:18:00Z">
        <w:r>
          <w:rPr>
            <w:rFonts w:ascii="Arial" w:eastAsia="Times New Roman" w:hAnsi="Arial" w:cs="Arial"/>
            <w:b/>
            <w:color w:val="FF0000"/>
            <w:sz w:val="19"/>
            <w:szCs w:val="19"/>
            <w:shd w:val="clear" w:color="auto" w:fill="FFFFFF"/>
          </w:rPr>
          <w:t xml:space="preserve">and dexamethasone treatment </w:t>
        </w:r>
      </w:ins>
      <w:ins w:id="238" w:author="Microsoft Office User" w:date="2018-03-25T16:16:00Z">
        <w:r>
          <w:rPr>
            <w:rFonts w:ascii="Arial" w:eastAsia="Times New Roman" w:hAnsi="Arial" w:cs="Arial"/>
            <w:b/>
            <w:color w:val="FF0000"/>
            <w:sz w:val="19"/>
            <w:szCs w:val="19"/>
            <w:shd w:val="clear" w:color="auto" w:fill="FFFFFF"/>
          </w:rPr>
          <w:t>appeared</w:t>
        </w:r>
      </w:ins>
      <w:ins w:id="239" w:author="Microsoft Office User" w:date="2018-03-25T16:15:00Z">
        <w:r>
          <w:rPr>
            <w:rFonts w:ascii="Arial" w:eastAsia="Times New Roman" w:hAnsi="Arial" w:cs="Arial"/>
            <w:b/>
            <w:color w:val="FF0000"/>
            <w:sz w:val="19"/>
            <w:szCs w:val="19"/>
            <w:shd w:val="clear" w:color="auto" w:fill="FFFFFF"/>
          </w:rPr>
          <w:t xml:space="preserve"> to slightly </w:t>
        </w:r>
      </w:ins>
      <w:ins w:id="240" w:author="Microsoft Office User" w:date="2018-03-25T16:16:00Z">
        <w:r>
          <w:rPr>
            <w:rFonts w:ascii="Arial" w:eastAsia="Times New Roman" w:hAnsi="Arial" w:cs="Arial"/>
            <w:b/>
            <w:color w:val="FF0000"/>
            <w:sz w:val="19"/>
            <w:szCs w:val="19"/>
            <w:shd w:val="clear" w:color="auto" w:fill="FFFFFF"/>
          </w:rPr>
          <w:t>decrease HSL phosphorylation, which does not coincide with the</w:t>
        </w:r>
      </w:ins>
      <w:ins w:id="241" w:author="Microsoft Office User" w:date="2018-03-25T16:18:00Z">
        <w:r>
          <w:rPr>
            <w:rFonts w:ascii="Arial" w:eastAsia="Times New Roman" w:hAnsi="Arial" w:cs="Arial"/>
            <w:b/>
            <w:color w:val="FF0000"/>
            <w:sz w:val="19"/>
            <w:szCs w:val="19"/>
            <w:shd w:val="clear" w:color="auto" w:fill="FFFFFF"/>
          </w:rPr>
          <w:t xml:space="preserve"> observed</w:t>
        </w:r>
      </w:ins>
      <w:ins w:id="242" w:author="Microsoft Office User" w:date="2018-03-25T16:16:00Z">
        <w:r>
          <w:rPr>
            <w:rFonts w:ascii="Arial" w:eastAsia="Times New Roman" w:hAnsi="Arial" w:cs="Arial"/>
            <w:b/>
            <w:color w:val="FF0000"/>
            <w:sz w:val="19"/>
            <w:szCs w:val="19"/>
            <w:shd w:val="clear" w:color="auto" w:fill="FFFFFF"/>
          </w:rPr>
          <w:t xml:space="preserve"> increase</w:t>
        </w:r>
      </w:ins>
      <w:ins w:id="243" w:author="Microsoft Office User" w:date="2018-03-25T16:18:00Z">
        <w:r>
          <w:rPr>
            <w:rFonts w:ascii="Arial" w:eastAsia="Times New Roman" w:hAnsi="Arial" w:cs="Arial"/>
            <w:b/>
            <w:color w:val="FF0000"/>
            <w:sz w:val="19"/>
            <w:szCs w:val="19"/>
            <w:shd w:val="clear" w:color="auto" w:fill="FFFFFF"/>
          </w:rPr>
          <w:t>s</w:t>
        </w:r>
      </w:ins>
      <w:ins w:id="244" w:author="Microsoft Office User" w:date="2018-03-25T16:16:00Z">
        <w:r>
          <w:rPr>
            <w:rFonts w:ascii="Arial" w:eastAsia="Times New Roman" w:hAnsi="Arial" w:cs="Arial"/>
            <w:b/>
            <w:color w:val="FF0000"/>
            <w:sz w:val="19"/>
            <w:szCs w:val="19"/>
            <w:shd w:val="clear" w:color="auto" w:fill="FFFFFF"/>
          </w:rPr>
          <w:t xml:space="preserve"> in</w:t>
        </w:r>
      </w:ins>
      <w:ins w:id="245" w:author="Microsoft Office User" w:date="2018-03-25T16:17:00Z">
        <w:r>
          <w:rPr>
            <w:rFonts w:ascii="Arial" w:eastAsia="Times New Roman" w:hAnsi="Arial" w:cs="Arial"/>
            <w:b/>
            <w:color w:val="FF0000"/>
            <w:sz w:val="19"/>
            <w:szCs w:val="19"/>
            <w:shd w:val="clear" w:color="auto" w:fill="FFFFFF"/>
          </w:rPr>
          <w:t xml:space="preserve"> lypolytic metabolites</w:t>
        </w:r>
      </w:ins>
      <w:ins w:id="246" w:author="Microsoft Office User" w:date="2018-03-25T16:18:00Z">
        <w:r>
          <w:rPr>
            <w:rFonts w:ascii="Arial" w:eastAsia="Times New Roman" w:hAnsi="Arial" w:cs="Arial"/>
            <w:b/>
            <w:color w:val="FF0000"/>
            <w:sz w:val="19"/>
            <w:szCs w:val="19"/>
            <w:shd w:val="clear" w:color="auto" w:fill="FFFFFF"/>
          </w:rPr>
          <w:t>.</w:t>
        </w:r>
      </w:ins>
      <w:ins w:id="247" w:author="Microsoft Office User" w:date="2018-03-25T16:16:00Z">
        <w:r>
          <w:rPr>
            <w:rFonts w:ascii="Arial" w:eastAsia="Times New Roman" w:hAnsi="Arial" w:cs="Arial"/>
            <w:b/>
            <w:color w:val="FF0000"/>
            <w:sz w:val="19"/>
            <w:szCs w:val="19"/>
            <w:shd w:val="clear" w:color="auto" w:fill="FFFFFF"/>
          </w:rPr>
          <w:t xml:space="preserve"> </w:t>
        </w:r>
      </w:ins>
      <w:ins w:id="248" w:author="Microsoft Office User" w:date="2018-03-25T16:06:00Z">
        <w:r>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the majority of the enhanced lipolysis</w:t>
        </w:r>
      </w:ins>
      <w:ins w:id="249" w:author="Microsoft Office User" w:date="2018-03-25T16:19:00Z">
        <w:r>
          <w:rPr>
            <w:rFonts w:ascii="Arial" w:eastAsia="Times New Roman" w:hAnsi="Arial" w:cs="Arial"/>
            <w:b/>
            <w:color w:val="FF0000"/>
            <w:sz w:val="19"/>
            <w:szCs w:val="19"/>
            <w:shd w:val="clear" w:color="auto" w:fill="FFFFFF"/>
          </w:rPr>
          <w:t xml:space="preserve"> seen in obese dexamethasone-treated mice</w:t>
        </w:r>
      </w:ins>
      <w:ins w:id="250" w:author="Microsoft Office User" w:date="2018-03-25T16:06:00Z">
        <w:r w:rsidR="007F3077">
          <w:rPr>
            <w:rFonts w:ascii="Arial" w:eastAsia="Times New Roman" w:hAnsi="Arial" w:cs="Arial"/>
            <w:b/>
            <w:color w:val="FF0000"/>
            <w:sz w:val="19"/>
            <w:szCs w:val="19"/>
            <w:shd w:val="clear" w:color="auto" w:fill="FFFFFF"/>
          </w:rPr>
          <w:t xml:space="preserve"> to </w:t>
        </w:r>
      </w:ins>
      <w:ins w:id="251" w:author="Microsoft Office User" w:date="2018-03-25T16:04:00Z">
        <w:r w:rsidR="007F3077">
          <w:rPr>
            <w:rFonts w:ascii="Arial" w:eastAsia="Times New Roman" w:hAnsi="Arial" w:cs="Arial"/>
            <w:b/>
            <w:color w:val="FF0000"/>
            <w:sz w:val="19"/>
            <w:szCs w:val="19"/>
            <w:shd w:val="clear" w:color="auto" w:fill="FFFFFF"/>
          </w:rPr>
          <w:t>upregulated ATGL.</w:t>
        </w:r>
      </w:ins>
      <w:commentRangeEnd w:id="227"/>
      <w:ins w:id="252" w:author="Microsoft Office User" w:date="2018-03-25T16:25:00Z">
        <w:r w:rsidR="00E962A9">
          <w:rPr>
            <w:rStyle w:val="CommentReference"/>
          </w:rPr>
          <w:commentReference w:id="227"/>
        </w:r>
      </w:ins>
    </w:p>
    <w:p w14:paraId="1D4E1A0C" w14:textId="542108CE" w:rsidR="008B31DB" w:rsidRDefault="008B31DB" w:rsidP="00DD20C6">
      <w:pPr>
        <w:rPr>
          <w:rFonts w:ascii="Arial" w:eastAsia="Times New Roman" w:hAnsi="Arial" w:cs="Arial"/>
          <w:color w:val="222222"/>
          <w:sz w:val="19"/>
          <w:szCs w:val="19"/>
          <w:shd w:val="clear" w:color="auto" w:fill="FFFFFF"/>
        </w:rPr>
      </w:pPr>
    </w:p>
    <w:p w14:paraId="2B41E8B6" w14:textId="77777777"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3) Fig. 1A: In relative terms, insulin-induced changes in glycemia are similar between the 4 groups. Please, show data as percentage change over basal.</w:t>
      </w:r>
    </w:p>
    <w:p w14:paraId="36541E74" w14:textId="08492ADE" w:rsidR="008B31DB" w:rsidRDefault="008B31DB" w:rsidP="00DD20C6">
      <w:pPr>
        <w:rPr>
          <w:rFonts w:ascii="Arial" w:eastAsia="Times New Roman" w:hAnsi="Arial" w:cs="Arial"/>
          <w:color w:val="222222"/>
          <w:sz w:val="19"/>
          <w:szCs w:val="19"/>
          <w:shd w:val="clear" w:color="auto" w:fill="FFFFFF"/>
        </w:rPr>
      </w:pPr>
    </w:p>
    <w:p w14:paraId="1FCAA540" w14:textId="0ABFF34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The requested data is presented in Figure 3</w:t>
      </w:r>
      <w:del w:id="253" w:author="Microsoft Office User" w:date="2018-03-24T20:13:00Z">
        <w:r w:rsidDel="00326F6D">
          <w:rPr>
            <w:rFonts w:ascii="Arial" w:eastAsia="Times New Roman" w:hAnsi="Arial" w:cs="Arial"/>
            <w:color w:val="FF0000"/>
            <w:sz w:val="19"/>
            <w:szCs w:val="19"/>
            <w:shd w:val="clear" w:color="auto" w:fill="FFFFFF"/>
          </w:rPr>
          <w:delText>A</w:delText>
        </w:r>
      </w:del>
      <w:r>
        <w:rPr>
          <w:rFonts w:ascii="Arial" w:eastAsia="Times New Roman" w:hAnsi="Arial" w:cs="Arial"/>
          <w:color w:val="FF0000"/>
          <w:sz w:val="19"/>
          <w:szCs w:val="19"/>
          <w:shd w:val="clear" w:color="auto" w:fill="FFFFFF"/>
        </w:rPr>
        <w:t xml:space="preserve"> of this response (and the revised Supplementary Figure </w:t>
      </w:r>
      <w:ins w:id="254" w:author="Microsoft Office User" w:date="2018-03-24T20:13:00Z">
        <w:r w:rsidR="00326F6D">
          <w:rPr>
            <w:rFonts w:ascii="Arial" w:eastAsia="Times New Roman" w:hAnsi="Arial" w:cs="Arial"/>
            <w:color w:val="FF0000"/>
            <w:sz w:val="19"/>
            <w:szCs w:val="19"/>
            <w:shd w:val="clear" w:color="auto" w:fill="FFFFFF"/>
          </w:rPr>
          <w:t>1A</w:t>
        </w:r>
      </w:ins>
      <w:del w:id="255" w:author="Microsoft Office User" w:date="2018-03-24T20:13:00Z">
        <w:r w:rsidDel="00326F6D">
          <w:rPr>
            <w:rFonts w:ascii="Arial" w:eastAsia="Times New Roman" w:hAnsi="Arial" w:cs="Arial"/>
            <w:color w:val="FF0000"/>
            <w:sz w:val="19"/>
            <w:szCs w:val="19"/>
            <w:shd w:val="clear" w:color="auto" w:fill="FFFFFF"/>
          </w:rPr>
          <w:delText>XX</w:delText>
        </w:r>
      </w:del>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77777777" w:rsidR="00253A0E" w:rsidRDefault="00253A0E" w:rsidP="008B31DB">
      <w:pPr>
        <w:rPr>
          <w:rFonts w:ascii="Arial" w:eastAsia="Times New Roman" w:hAnsi="Arial" w:cs="Arial"/>
          <w:color w:val="FF0000"/>
          <w:sz w:val="19"/>
          <w:szCs w:val="19"/>
          <w:shd w:val="clear" w:color="auto" w:fill="FFFFFF"/>
        </w:rPr>
      </w:pPr>
    </w:p>
    <w:p w14:paraId="5EE29C7D" w14:textId="0A406C6A" w:rsidR="00253A0E" w:rsidRDefault="00253A0E" w:rsidP="00750B5E">
      <w:pPr>
        <w:ind w:left="720"/>
        <w:rPr>
          <w:rFonts w:ascii="Arial" w:eastAsia="Times New Roman" w:hAnsi="Arial" w:cs="Arial"/>
          <w:color w:val="FF0000"/>
          <w:sz w:val="19"/>
          <w:szCs w:val="19"/>
          <w:shd w:val="clear" w:color="auto" w:fill="FFFFFF"/>
        </w:rPr>
      </w:pPr>
      <w:del w:id="256" w:author="Microsoft Office User" w:date="2018-03-24T19:32:00Z">
        <w:r w:rsidDel="0067000C">
          <w:rPr>
            <w:rFonts w:ascii="Arial" w:eastAsia="Times New Roman" w:hAnsi="Arial" w:cs="Arial"/>
            <w:b/>
            <w:color w:val="FF0000"/>
            <w:sz w:val="19"/>
            <w:szCs w:val="19"/>
            <w:shd w:val="clear" w:color="auto" w:fill="FFFFFF"/>
          </w:rPr>
          <w:delText>One sentence referring to this figure</w:delText>
        </w:r>
      </w:del>
      <w:ins w:id="257" w:author="Microsoft Office User" w:date="2018-03-24T19:32:00Z">
        <w:r w:rsidR="0067000C">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ins>
      <w:ins w:id="258" w:author="Microsoft Office User" w:date="2018-03-24T19:35:00Z">
        <w:r w:rsidR="00800F94">
          <w:rPr>
            <w:rFonts w:ascii="Arial" w:eastAsia="Times New Roman" w:hAnsi="Arial" w:cs="Arial"/>
            <w:b/>
            <w:color w:val="FF0000"/>
            <w:sz w:val="19"/>
            <w:szCs w:val="19"/>
            <w:shd w:val="clear" w:color="auto" w:fill="FFFFFF"/>
          </w:rPr>
          <w:t xml:space="preserve">, </w:t>
        </w:r>
      </w:ins>
      <w:ins w:id="259" w:author="Microsoft Office User" w:date="2018-03-24T19:37:00Z">
        <w:r w:rsidR="00800F94">
          <w:rPr>
            <w:rFonts w:ascii="Arial" w:eastAsia="Times New Roman" w:hAnsi="Arial" w:cs="Arial"/>
            <w:b/>
            <w:color w:val="FF0000"/>
            <w:sz w:val="19"/>
            <w:szCs w:val="19"/>
            <w:shd w:val="clear" w:color="auto" w:fill="FFFFFF"/>
          </w:rPr>
          <w:t>dexamethasone treatment results in reduced glucose</w:t>
        </w:r>
      </w:ins>
      <w:ins w:id="260" w:author="Microsoft Office User" w:date="2018-03-24T19:36:00Z">
        <w:r w:rsidR="00800F94">
          <w:rPr>
            <w:rFonts w:ascii="Arial" w:eastAsia="Times New Roman" w:hAnsi="Arial" w:cs="Arial"/>
            <w:b/>
            <w:color w:val="FF0000"/>
            <w:sz w:val="19"/>
            <w:szCs w:val="19"/>
            <w:shd w:val="clear" w:color="auto" w:fill="FFFFFF"/>
          </w:rPr>
          <w:t xml:space="preserve"> disposal </w:t>
        </w:r>
      </w:ins>
      <w:ins w:id="261" w:author="Microsoft Office User" w:date="2018-03-24T19:38:00Z">
        <w:r w:rsidR="00800F94">
          <w:rPr>
            <w:rFonts w:ascii="Arial" w:eastAsia="Times New Roman" w:hAnsi="Arial" w:cs="Arial"/>
            <w:b/>
            <w:color w:val="FF0000"/>
            <w:sz w:val="19"/>
            <w:szCs w:val="19"/>
            <w:shd w:val="clear" w:color="auto" w:fill="FFFFFF"/>
          </w:rPr>
          <w:t xml:space="preserve">when compared to water controls </w:t>
        </w:r>
      </w:ins>
      <w:ins w:id="262" w:author="Microsoft Office User" w:date="2018-03-24T19:33:00Z">
        <w:r w:rsidR="00800F94">
          <w:rPr>
            <w:rFonts w:ascii="Arial" w:eastAsia="Times New Roman" w:hAnsi="Arial" w:cs="Arial"/>
            <w:b/>
            <w:color w:val="FF0000"/>
            <w:sz w:val="19"/>
            <w:szCs w:val="19"/>
            <w:shd w:val="clear" w:color="auto" w:fill="FFFFFF"/>
          </w:rPr>
          <w:t>in lean and obese mice</w:t>
        </w:r>
      </w:ins>
      <w:ins w:id="263" w:author="Microsoft Office User" w:date="2018-03-24T19:39:00Z">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ins>
      <w:ins w:id="264" w:author="Microsoft Office User" w:date="2018-03-24T19:33:00Z">
        <w:r w:rsidR="00800F94">
          <w:rPr>
            <w:rFonts w:ascii="Arial" w:eastAsia="Times New Roman" w:hAnsi="Arial" w:cs="Arial"/>
            <w:b/>
            <w:color w:val="FF0000"/>
            <w:sz w:val="19"/>
            <w:szCs w:val="19"/>
            <w:shd w:val="clear" w:color="auto" w:fill="FFFFFF"/>
          </w:rPr>
          <w:t>.</w:t>
        </w:r>
      </w:ins>
    </w:p>
    <w:p w14:paraId="79FE2C56" w14:textId="5CDCB69E" w:rsidR="00BC3336" w:rsidRDefault="00326F6D" w:rsidP="008B31DB">
      <w:pPr>
        <w:rPr>
          <w:rFonts w:ascii="Arial" w:eastAsia="Times New Roman" w:hAnsi="Arial" w:cs="Arial"/>
          <w:color w:val="FF0000"/>
          <w:sz w:val="19"/>
          <w:szCs w:val="19"/>
          <w:shd w:val="clear" w:color="auto" w:fill="FFFFFF"/>
        </w:rPr>
      </w:pPr>
      <w:ins w:id="265" w:author="Microsoft Office User" w:date="2018-03-24T19:52:00Z">
        <w:r w:rsidRPr="00F57EE7">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3405C82A">
                  <wp:simplePos x="0" y="0"/>
                  <wp:positionH relativeFrom="column">
                    <wp:posOffset>-66040</wp:posOffset>
                  </wp:positionH>
                  <wp:positionV relativeFrom="paragraph">
                    <wp:posOffset>2391410</wp:posOffset>
                  </wp:positionV>
                  <wp:extent cx="6056630" cy="56959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056630" cy="569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77777777" w:rsidR="001A5EFC" w:rsidRDefault="001A5EFC" w:rsidP="001A5EFC">
                              <w:pPr>
                                <w:rPr>
                                  <w:ins w:id="266" w:author="Microsoft Office User" w:date="2018-03-24T19:52:00Z"/>
                                  <w:rFonts w:ascii="Arial" w:hAnsi="Arial" w:cs="Arial"/>
                                  <w:sz w:val="19"/>
                                  <w:szCs w:val="19"/>
                                </w:rPr>
                              </w:pPr>
                              <w:ins w:id="267" w:author="Microsoft Office User" w:date="2018-03-24T19:52:00Z">
                                <w:r w:rsidRPr="00902C59">
                                  <w:rPr>
                                    <w:rFonts w:ascii="Arial" w:eastAsia="Times New Roman" w:hAnsi="Arial" w:cs="Arial"/>
                                    <w:b/>
                                    <w:color w:val="222222"/>
                                    <w:sz w:val="19"/>
                                    <w:szCs w:val="19"/>
                                  </w:rPr>
                                  <w:t>Figure 3: ITT normalized to percent change from basal</w:t>
                                </w:r>
                                <w:r w:rsidRPr="00902C59">
                                  <w:rPr>
                                    <w:rFonts w:ascii="Arial" w:eastAsia="Times New Roman" w:hAnsi="Arial" w:cs="Arial"/>
                                    <w:b/>
                                    <w:color w:val="222222"/>
                                    <w:sz w:val="18"/>
                                    <w:szCs w:val="18"/>
                                  </w:rPr>
                                  <w:t>.</w:t>
                                </w:r>
                                <w:r w:rsidRPr="009D67E2">
                                  <w:rPr>
                                    <w:rFonts w:ascii="Arial" w:eastAsia="Times New Roman" w:hAnsi="Arial" w:cs="Arial"/>
                                    <w:color w:val="222222"/>
                                    <w:sz w:val="18"/>
                                    <w:szCs w:val="18"/>
                                  </w:rPr>
                                  <w:t xml:space="preserve"> </w:t>
                                </w:r>
                                <w:r w:rsidRPr="009D67E2">
                                  <w:rPr>
                                    <w:rFonts w:ascii="Arial" w:hAnsi="Arial" w:cs="Arial"/>
                                    <w:sz w:val="19"/>
                                    <w:szCs w:val="19"/>
                                  </w:rPr>
                                  <w:t>Insulin was given via i.p. injection at a concentration of 2.5 U/kg following five weeks of dexamethasone (NCD n=12; HFD n=12) or vehicle (NCD n=12; HFD n=12) treatment and 17 weeks of diet.</w:t>
                                </w:r>
                              </w:ins>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4E7627" id="Text Box 8" o:spid="_x0000_s1028" type="#_x0000_t202" style="position:absolute;margin-left:-5.2pt;margin-top:188.3pt;width:476.9pt;height:4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" filled="f" stroked="f">
                  <v:textbox>
                    <w:txbxContent>
                      <w:p w14:paraId="7A79D0FD" w14:textId="77777777" w:rsidR="001A5EFC" w:rsidRDefault="001A5EFC" w:rsidP="001A5EFC">
                        <w:pPr>
                          <w:rPr>
                            <w:ins w:id="146" w:author="Microsoft Office User" w:date="2018-03-24T19:52:00Z"/>
                            <w:rFonts w:ascii="Arial" w:hAnsi="Arial" w:cs="Arial"/>
                            <w:sz w:val="19"/>
                            <w:szCs w:val="19"/>
                          </w:rPr>
                        </w:pPr>
                        <w:ins w:id="147" w:author="Microsoft Office User" w:date="2018-03-24T19:52:00Z">
                          <w:r w:rsidRPr="00902C59">
                            <w:rPr>
                              <w:rFonts w:ascii="Arial" w:eastAsia="Times New Roman" w:hAnsi="Arial" w:cs="Arial"/>
                              <w:b/>
                              <w:color w:val="222222"/>
                              <w:sz w:val="19"/>
                              <w:szCs w:val="19"/>
                            </w:rPr>
                            <w:t>Figure 3: ITT normalized to percent change from basal</w:t>
                          </w:r>
                          <w:r w:rsidRPr="00902C59">
                            <w:rPr>
                              <w:rFonts w:ascii="Arial" w:eastAsia="Times New Roman" w:hAnsi="Arial" w:cs="Arial"/>
                              <w:b/>
                              <w:color w:val="222222"/>
                              <w:sz w:val="18"/>
                              <w:szCs w:val="18"/>
                            </w:rPr>
                            <w:t>.</w:t>
                          </w:r>
                          <w:r w:rsidRPr="009D67E2">
                            <w:rPr>
                              <w:rFonts w:ascii="Arial" w:eastAsia="Times New Roman" w:hAnsi="Arial" w:cs="Arial"/>
                              <w:color w:val="222222"/>
                              <w:sz w:val="18"/>
                              <w:szCs w:val="18"/>
                            </w:rPr>
                            <w:t xml:space="preserve"> </w:t>
                          </w:r>
                          <w:r w:rsidRPr="009D67E2">
                            <w:rPr>
                              <w:rFonts w:ascii="Arial" w:hAnsi="Arial" w:cs="Arial"/>
                              <w:sz w:val="19"/>
                              <w:szCs w:val="19"/>
                            </w:rPr>
                            <w:t xml:space="preserve">Insulin was given via </w:t>
                          </w:r>
                          <w:proofErr w:type="spellStart"/>
                          <w:r w:rsidRPr="009D67E2">
                            <w:rPr>
                              <w:rFonts w:ascii="Arial" w:hAnsi="Arial" w:cs="Arial"/>
                              <w:sz w:val="19"/>
                              <w:szCs w:val="19"/>
                            </w:rPr>
                            <w:t>i.p</w:t>
                          </w:r>
                          <w:proofErr w:type="spellEnd"/>
                          <w:r w:rsidRPr="009D67E2">
                            <w:rPr>
                              <w:rFonts w:ascii="Arial" w:hAnsi="Arial" w:cs="Arial"/>
                              <w:sz w:val="19"/>
                              <w:szCs w:val="19"/>
                            </w:rPr>
                            <w:t>. injection at a concentration of 2.5 U/kg following five weeks of dexamethasone (NCD n=12; HFD n=12) or vehicle (NCD n=12; HFD n=12) treatment and 17 weeks of diet.</w:t>
                          </w:r>
                        </w:ins>
                      </w:p>
                      <w:p w14:paraId="18881FBF" w14:textId="77777777" w:rsidR="001A5EFC" w:rsidRDefault="001A5EFC"/>
                    </w:txbxContent>
                  </v:textbox>
                  <w10:wrap type="square"/>
                </v:shape>
              </w:pict>
            </mc:Fallback>
          </mc:AlternateContent>
        </w:r>
      </w:ins>
      <w:del w:id="268" w:author="Microsoft Office User" w:date="2018-03-24T20:13:00Z">
        <w:r w:rsidRPr="00F57EE7" w:rsidDel="00326F6D">
          <w:rPr>
            <w:rFonts w:ascii="Arial" w:eastAsia="Times New Roman" w:hAnsi="Arial" w:cs="Arial"/>
            <w:noProof/>
            <w:color w:val="FF0000"/>
            <w:sz w:val="19"/>
            <w:szCs w:val="19"/>
          </w:rPr>
          <mc:AlternateContent>
            <mc:Choice Requires="wps">
              <w:drawing>
                <wp:anchor distT="0" distB="0" distL="114300" distR="114300" simplePos="0" relativeHeight="251665408" behindDoc="0" locked="0" layoutInCell="1" allowOverlap="1" wp14:anchorId="50D1E6D9" wp14:editId="1A56B08E">
                  <wp:simplePos x="0" y="0"/>
                  <wp:positionH relativeFrom="column">
                    <wp:posOffset>-62230</wp:posOffset>
                  </wp:positionH>
                  <wp:positionV relativeFrom="paragraph">
                    <wp:posOffset>111760</wp:posOffset>
                  </wp:positionV>
                  <wp:extent cx="341630" cy="33210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41630" cy="332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7E8B99" w14:textId="1B9A5928" w:rsidR="00C3439A" w:rsidRPr="00326F6D" w:rsidRDefault="00C3439A">
                              <w:pPr>
                                <w:rPr>
                                  <w:sz w:val="32"/>
                                  <w:rPrChange w:id="269" w:author="Microsoft Office User" w:date="2018-03-24T20:12:00Z">
                                    <w:rPr/>
                                  </w:rPrChange>
                                </w:rPr>
                              </w:pPr>
                              <w:r w:rsidRPr="00326F6D">
                                <w:rPr>
                                  <w:sz w:val="32"/>
                                  <w:rPrChange w:id="270" w:author="Microsoft Office User" w:date="2018-03-24T20:12:00Z">
                                    <w:rPr/>
                                  </w:rPrChange>
                                </w:rPr>
                                <w:t>A</w:t>
                              </w:r>
                              <w:r w:rsidRPr="00326F6D">
                                <w:rPr>
                                  <w:sz w:val="32"/>
                                  <w:rPrChange w:id="271" w:author="Microsoft Office User" w:date="2018-03-24T20:12:00Z">
                                    <w:rPr/>
                                  </w:rPrChange>
                                </w:rPr>
                                <w:tab/>
                              </w:r>
                              <w:r w:rsidRPr="00326F6D">
                                <w:rPr>
                                  <w:sz w:val="32"/>
                                  <w:rPrChange w:id="272" w:author="Microsoft Office User" w:date="2018-03-24T20:12:00Z">
                                    <w:rPr/>
                                  </w:rPrChange>
                                </w:rPr>
                                <w:tab/>
                              </w:r>
                              <w:r w:rsidRPr="00326F6D">
                                <w:rPr>
                                  <w:sz w:val="32"/>
                                  <w:rPrChange w:id="273" w:author="Microsoft Office User" w:date="2018-03-24T20:12:00Z">
                                    <w:rPr/>
                                  </w:rPrChange>
                                </w:rPr>
                                <w:tab/>
                              </w:r>
                              <w:r w:rsidRPr="00326F6D">
                                <w:rPr>
                                  <w:sz w:val="32"/>
                                  <w:rPrChange w:id="274" w:author="Microsoft Office User" w:date="2018-03-24T20:12:00Z">
                                    <w:rPr/>
                                  </w:rPrChange>
                                </w:rPr>
                                <w:tab/>
                              </w:r>
                              <w:r w:rsidRPr="00326F6D">
                                <w:rPr>
                                  <w:sz w:val="32"/>
                                  <w:rPrChange w:id="275" w:author="Microsoft Office User" w:date="2018-03-24T20:12:00Z">
                                    <w:rPr/>
                                  </w:rPrChang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D1E6D9" id="Text Box 18" o:spid="_x0000_s1029" type="#_x0000_t202" style="position:absolute;margin-left:-4.9pt;margin-top:8.8pt;width:26.9pt;height:2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" filled="f" stroked="f">
                  <v:textbox>
                    <w:txbxContent>
                      <w:p w14:paraId="397E8B99" w14:textId="1B9A5928" w:rsidR="00C3439A" w:rsidRPr="00326F6D" w:rsidRDefault="00C3439A">
                        <w:pPr>
                          <w:rPr>
                            <w:sz w:val="32"/>
                            <w:rPrChange w:id="156" w:author="Microsoft Office User" w:date="2018-03-24T20:12:00Z">
                              <w:rPr/>
                            </w:rPrChange>
                          </w:rPr>
                        </w:pPr>
                        <w:r w:rsidRPr="00326F6D">
                          <w:rPr>
                            <w:sz w:val="32"/>
                            <w:rPrChange w:id="157" w:author="Microsoft Office User" w:date="2018-03-24T20:12:00Z">
                              <w:rPr/>
                            </w:rPrChange>
                          </w:rPr>
                          <w:t>A</w:t>
                        </w:r>
                        <w:r w:rsidRPr="00326F6D">
                          <w:rPr>
                            <w:sz w:val="32"/>
                            <w:rPrChange w:id="158" w:author="Microsoft Office User" w:date="2018-03-24T20:12:00Z">
                              <w:rPr/>
                            </w:rPrChange>
                          </w:rPr>
                          <w:tab/>
                        </w:r>
                        <w:r w:rsidRPr="00326F6D">
                          <w:rPr>
                            <w:sz w:val="32"/>
                            <w:rPrChange w:id="159" w:author="Microsoft Office User" w:date="2018-03-24T20:12:00Z">
                              <w:rPr/>
                            </w:rPrChange>
                          </w:rPr>
                          <w:tab/>
                        </w:r>
                        <w:r w:rsidRPr="00326F6D">
                          <w:rPr>
                            <w:sz w:val="32"/>
                            <w:rPrChange w:id="160" w:author="Microsoft Office User" w:date="2018-03-24T20:12:00Z">
                              <w:rPr/>
                            </w:rPrChange>
                          </w:rPr>
                          <w:tab/>
                        </w:r>
                        <w:r w:rsidRPr="00326F6D">
                          <w:rPr>
                            <w:sz w:val="32"/>
                            <w:rPrChange w:id="161" w:author="Microsoft Office User" w:date="2018-03-24T20:12:00Z">
                              <w:rPr/>
                            </w:rPrChange>
                          </w:rPr>
                          <w:tab/>
                        </w:r>
                        <w:r w:rsidRPr="00326F6D">
                          <w:rPr>
                            <w:sz w:val="32"/>
                            <w:rPrChange w:id="162" w:author="Microsoft Office User" w:date="2018-03-24T20:12:00Z">
                              <w:rPr/>
                            </w:rPrChange>
                          </w:rPr>
                          <w:tab/>
                        </w:r>
                      </w:p>
                    </w:txbxContent>
                  </v:textbox>
                  <w10:wrap type="square"/>
                </v:shape>
              </w:pict>
            </mc:Fallback>
          </mc:AlternateContent>
        </w:r>
      </w:del>
      <w:r w:rsidR="00C3439A">
        <w:rPr>
          <w:rFonts w:ascii="Arial" w:eastAsia="Times New Roman" w:hAnsi="Arial" w:cs="Arial"/>
          <w:noProof/>
          <w:color w:val="222222"/>
          <w:sz w:val="19"/>
          <w:szCs w:val="19"/>
          <w:shd w:val="clear" w:color="auto" w:fill="FFFFFF"/>
        </w:rPr>
        <w:drawing>
          <wp:inline distT="0" distB="0" distL="0" distR="0" wp14:anchorId="1CC11431" wp14:editId="1EAFBD8D">
            <wp:extent cx="3366135" cy="2331065"/>
            <wp:effectExtent l="0" t="0" r="0" b="0"/>
            <wp:docPr id="1" name="Picture 1"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5716" cy="2365400"/>
                    </a:xfrm>
                    <a:prstGeom prst="rect">
                      <a:avLst/>
                    </a:prstGeom>
                    <a:noFill/>
                    <a:ln>
                      <a:noFill/>
                    </a:ln>
                  </pic:spPr>
                </pic:pic>
              </a:graphicData>
            </a:graphic>
          </wp:inline>
        </w:drawing>
      </w:r>
    </w:p>
    <w:p w14:paraId="7B2B6943" w14:textId="362E8FE8" w:rsidR="00DD20C6" w:rsidRPr="001E44AD" w:rsidRDefault="00DD20C6" w:rsidP="00DD20C6">
      <w:pPr>
        <w:rPr>
          <w:rFonts w:ascii="Arial" w:eastAsia="Times New Roman" w:hAnsi="Arial" w:cs="Arial"/>
          <w:color w:val="222222"/>
          <w:sz w:val="19"/>
          <w:szCs w:val="19"/>
        </w:rPr>
      </w:pPr>
      <w:r w:rsidRPr="001A5EFC">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58E28AE1" w:rsidR="008B31DB" w:rsidRDefault="000F1EB6"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Pr>
          <w:rFonts w:ascii="Arial" w:eastAsia="Times New Roman" w:hAnsi="Arial" w:cs="Arial"/>
          <w:color w:val="FF0000"/>
          <w:sz w:val="19"/>
          <w:szCs w:val="19"/>
          <w:shd w:val="clear" w:color="auto" w:fill="FFFFFF"/>
        </w:rPr>
        <w:t xml:space="preserve"> between the NCD-control and NCD-dexamethasone groups.  This was an unexpected finding, but </w:t>
      </w:r>
      <w:r w:rsidR="00DE4DFD">
        <w:rPr>
          <w:rFonts w:ascii="Arial" w:eastAsia="Times New Roman" w:hAnsi="Arial" w:cs="Arial"/>
          <w:color w:val="FF0000"/>
          <w:sz w:val="19"/>
          <w:szCs w:val="19"/>
          <w:shd w:val="clear" w:color="auto" w:fill="FFFFFF"/>
        </w:rPr>
        <w:t>is</w:t>
      </w:r>
      <w:r>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ins w:id="276" w:author="Microsoft Office User" w:date="2018-03-24T20:21:00Z">
        <w:r w:rsidR="00A42C28">
          <w:rPr>
            <w:rFonts w:ascii="Arial" w:eastAsia="Times New Roman" w:hAnsi="Arial" w:cs="Arial"/>
            <w:color w:val="FF0000"/>
            <w:sz w:val="19"/>
            <w:szCs w:val="19"/>
            <w:shd w:val="clear" w:color="auto" w:fill="FFFFFF"/>
          </w:rPr>
          <w:t xml:space="preserve"> </w:t>
        </w:r>
      </w:ins>
      <w:ins w:id="277" w:author="Microsoft Office User" w:date="2018-03-24T20:22:00Z">
        <w:r w:rsidR="008E1FB6">
          <w:rPr>
            <w:rFonts w:ascii="Arial" w:eastAsia="Times New Roman" w:hAnsi="Arial" w:cs="Arial"/>
            <w:color w:val="FF0000"/>
            <w:sz w:val="19"/>
            <w:szCs w:val="19"/>
            <w:shd w:val="clear" w:color="auto" w:fill="FFFFFF"/>
          </w:rPr>
          <w:fldChar w:fldCharType="begin" w:fldLock="1"/>
        </w:r>
      </w:ins>
      <w:r w:rsidR="007F6FA0">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"(7,8)", "plainTextFormattedCitation" : "(7,8)", "previouslyFormattedCitation" : "(7,8)"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7F6FA0" w:rsidRPr="007F6FA0">
        <w:rPr>
          <w:rFonts w:ascii="Arial" w:eastAsia="Times New Roman" w:hAnsi="Arial" w:cs="Arial"/>
          <w:noProof/>
          <w:color w:val="FF0000"/>
          <w:sz w:val="19"/>
          <w:szCs w:val="19"/>
          <w:shd w:val="clear" w:color="auto" w:fill="FFFFFF"/>
        </w:rPr>
        <w:t>(7,8)</w:t>
      </w:r>
      <w:ins w:id="278" w:author="Microsoft Office User" w:date="2018-03-24T20:22:00Z">
        <w:r w:rsidR="008E1FB6">
          <w:rPr>
            <w:rFonts w:ascii="Arial" w:eastAsia="Times New Roman" w:hAnsi="Arial" w:cs="Arial"/>
            <w:color w:val="FF0000"/>
            <w:sz w:val="19"/>
            <w:szCs w:val="19"/>
            <w:shd w:val="clear" w:color="auto" w:fill="FFFFFF"/>
          </w:rPr>
          <w:fldChar w:fldCharType="end"/>
        </w:r>
      </w:ins>
      <w:r>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nor does it impact our interpretation of insulin tolerance tests</w:t>
      </w:r>
      <w:r>
        <w:rPr>
          <w:rFonts w:ascii="Arial" w:eastAsia="Times New Roman" w:hAnsi="Arial" w:cs="Arial"/>
          <w:color w:val="FF0000"/>
          <w:sz w:val="19"/>
          <w:szCs w:val="19"/>
          <w:shd w:val="clear" w:color="auto" w:fill="FFFFFF"/>
        </w:rPr>
        <w:t xml:space="preserve">.  This made interpretation </w:t>
      </w:r>
      <w:r w:rsidR="00DE4DFD">
        <w:rPr>
          <w:rFonts w:ascii="Arial" w:eastAsia="Times New Roman" w:hAnsi="Arial" w:cs="Arial"/>
          <w:color w:val="FF0000"/>
          <w:sz w:val="19"/>
          <w:szCs w:val="19"/>
          <w:shd w:val="clear" w:color="auto" w:fill="FFFFFF"/>
        </w:rPr>
        <w:t xml:space="preserve">of NCD glucose clamps </w:t>
      </w:r>
      <w:r>
        <w:rPr>
          <w:rFonts w:ascii="Arial" w:eastAsia="Times New Roman" w:hAnsi="Arial" w:cs="Arial"/>
          <w:color w:val="FF0000"/>
          <w:sz w:val="19"/>
          <w:szCs w:val="19"/>
          <w:shd w:val="clear" w:color="auto" w:fill="FFFFFF"/>
        </w:rPr>
        <w:lastRenderedPageBreak/>
        <w:t xml:space="preserve">problematic because the two groups in the NCD cohort had different effective insulin exposures, so 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Pr>
          <w:rFonts w:ascii="Arial" w:eastAsia="Times New Roman" w:hAnsi="Arial" w:cs="Arial"/>
          <w:color w:val="FF0000"/>
          <w:sz w:val="19"/>
          <w:szCs w:val="19"/>
          <w:shd w:val="clear" w:color="auto" w:fill="FFFFFF"/>
        </w:rPr>
        <w:t xml:space="preserve"> clearance was that NCD animals appeared have very modest differences when treated with dexamethasone in terms of glucose infusion rate, rate of glucose disposal and endogenous glucose production</w:t>
      </w:r>
      <w:r w:rsidR="00DE4DFD">
        <w:rPr>
          <w:rFonts w:ascii="Arial" w:eastAsia="Times New Roman" w:hAnsi="Arial" w:cs="Arial"/>
          <w:color w:val="FF0000"/>
          <w:sz w:val="19"/>
          <w:szCs w:val="19"/>
          <w:shd w:val="clear" w:color="auto" w:fill="FFFFFF"/>
        </w:rPr>
        <w:t>, likely a counterbalance between insulin resistance and insulin turnover</w:t>
      </w:r>
      <w:r>
        <w:rPr>
          <w:rFonts w:ascii="Arial" w:eastAsia="Times New Roman" w:hAnsi="Arial" w:cs="Arial"/>
          <w:color w:val="FF0000"/>
          <w:sz w:val="19"/>
          <w:szCs w:val="19"/>
          <w:shd w:val="clear" w:color="auto" w:fill="FFFFFF"/>
        </w:rPr>
        <w:t>.  While this broadly agrees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Pr>
          <w:rFonts w:ascii="Arial" w:eastAsia="Times New Roman" w:hAnsi="Arial" w:cs="Arial"/>
          <w:color w:val="FF0000"/>
          <w:sz w:val="19"/>
          <w:szCs w:val="19"/>
          <w:shd w:val="clear" w:color="auto" w:fill="FFFFFF"/>
        </w:rPr>
        <w:t xml:space="preserve"> data deemed to be of value, we are happy to include </w:t>
      </w:r>
      <w:ins w:id="279" w:author="Microsoft Office User" w:date="2018-03-24T20:44:00Z">
        <w:r w:rsidR="00541737" w:rsidRPr="00F57EE7">
          <w:rPr>
            <w:rFonts w:ascii="Arial" w:eastAsia="Times New Roman" w:hAnsi="Arial" w:cs="Arial"/>
            <w:noProof/>
            <w:color w:val="FF0000"/>
            <w:sz w:val="19"/>
            <w:szCs w:val="19"/>
          </w:rPr>
          <mc:AlternateContent>
            <mc:Choice Requires="wps">
              <w:drawing>
                <wp:anchor distT="0" distB="0" distL="114300" distR="114300" simplePos="0" relativeHeight="251670528" behindDoc="0" locked="0" layoutInCell="1" allowOverlap="1" wp14:anchorId="356065F0" wp14:editId="0FEF01E0">
                  <wp:simplePos x="0" y="0"/>
                  <wp:positionH relativeFrom="column">
                    <wp:posOffset>-62865</wp:posOffset>
                  </wp:positionH>
                  <wp:positionV relativeFrom="paragraph">
                    <wp:posOffset>574040</wp:posOffset>
                  </wp:positionV>
                  <wp:extent cx="5943600" cy="535559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53555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90046" w14:textId="77777777" w:rsidR="00541737" w:rsidRDefault="00541737">
                              <w:pPr>
                                <w:rPr>
                                  <w:ins w:id="280" w:author="Microsoft Office User" w:date="2018-03-24T20:45:00Z"/>
                                </w:rPr>
                              </w:pPr>
                              <w:ins w:id="281" w:author="Microsoft Office User" w:date="2018-03-24T20:44:00Z">
                                <w:r>
                                  <w:rPr>
                                    <w:noProof/>
                                  </w:rPr>
                                  <w:drawing>
                                    <wp:inline distT="0" distB="0" distL="0" distR="0" wp14:anchorId="0E92D8B5" wp14:editId="4754F4DE">
                                      <wp:extent cx="6764313" cy="4147865"/>
                                      <wp:effectExtent l="0" t="0" r="0" b="0"/>
                                      <wp:docPr id="13" name="Picture 13"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73818" cy="4153694"/>
                                              </a:xfrm>
                                              <a:prstGeom prst="rect">
                                                <a:avLst/>
                                              </a:prstGeom>
                                              <a:noFill/>
                                              <a:ln>
                                                <a:noFill/>
                                              </a:ln>
                                            </pic:spPr>
                                          </pic:pic>
                                        </a:graphicData>
                                      </a:graphic>
                                    </wp:inline>
                                  </w:drawing>
                                </w:r>
                              </w:ins>
                            </w:p>
                            <w:p w14:paraId="051494C0" w14:textId="397D61DB" w:rsidR="00541737" w:rsidRDefault="00541737">
                              <w:ins w:id="282" w:author="Microsoft Office User" w:date="2018-03-24T20:45:00Z">
                                <w:r w:rsidRPr="00F57EE7">
                                  <w:rPr>
                                    <w:b/>
                                  </w:rPr>
                                  <w:t>Figure 4</w:t>
                                </w:r>
                              </w:ins>
                              <w:ins w:id="283" w:author="Microsoft Office User" w:date="2018-03-24T20:47:00Z">
                                <w:r w:rsidR="00E915FC" w:rsidRPr="00F57EE7">
                                  <w:rPr>
                                    <w:b/>
                                  </w:rPr>
                                  <w:t>. Lean Glucose Clamp Data</w:t>
                                </w:r>
                              </w:ins>
                              <w:ins w:id="284" w:author="Microsoft Office User" w:date="2018-03-24T20:45:00Z">
                                <w:r w:rsidRPr="00F57EE7">
                                  <w:rPr>
                                    <w:b/>
                                  </w:rPr>
                                  <w:t>:</w:t>
                                </w:r>
                              </w:ins>
                              <w:ins w:id="285" w:author="Microsoft Office User" w:date="2018-03-24T20:49:00Z">
                                <w:r w:rsidR="00A17FD6">
                                  <w:t xml:space="preserve"> </w:t>
                                </w:r>
                                <w:r w:rsidR="00413741">
                                  <w:t xml:space="preserve">Insulin clearance (A), plasma insulin concentrations (B), area under the glucose </w:t>
                                </w:r>
                              </w:ins>
                              <w:ins w:id="286" w:author="Microsoft Office User" w:date="2018-03-24T20:54:00Z">
                                <w:r w:rsidR="00413741">
                                  <w:t>curve (C), hepatic glucose production (D) and glucose turnover (E) for l</w:t>
                                </w:r>
                              </w:ins>
                              <w:ins w:id="287" w:author="Microsoft Office User" w:date="2018-03-24T20:49:00Z">
                                <w:r w:rsidR="00A17FD6">
                                  <w:t xml:space="preserve">ean mice during </w:t>
                                </w:r>
                              </w:ins>
                              <w:ins w:id="288" w:author="Microsoft Office User" w:date="2018-03-24T20:55:00Z">
                                <w:r w:rsidR="00413741">
                                  <w:t xml:space="preserve">at basal and during </w:t>
                                </w:r>
                              </w:ins>
                              <w:ins w:id="289" w:author="Microsoft Office User" w:date="2018-03-24T20:49:00Z">
                                <w:r w:rsidR="00A17FD6">
                                  <w:t>euglycemic clamp following 3 weeks of dexamethasone (n=</w:t>
                                </w:r>
                                <w:r w:rsidR="00413741">
                                  <w:t>10</w:t>
                                </w:r>
                                <w:r w:rsidR="00A17FD6">
                                  <w:t>) or vehicle (n=</w:t>
                                </w:r>
                                <w:r w:rsidR="00413741">
                                  <w:t>13</w:t>
                                </w:r>
                                <w:r w:rsidR="00A17FD6">
                                  <w:t>) treatment. For clamp experiments, insulin was infused at 4 mU/kg/</w:t>
                                </w:r>
                                <w:r w:rsidR="00A17FD6" w:rsidRPr="00F57EE7">
                                  <w:rPr>
                                    <w:highlight w:val="yellow"/>
                                  </w:rPr>
                                  <w:t>min following a prime continuous infusion of 40mU/kg bolus</w:t>
                                </w:r>
                                <w:r w:rsidR="00A17FD6">
                                  <w:t>. All mice were fasted for 5-6 hours prior to experiments.</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356065F0" id="Text Box 12" o:spid="_x0000_s1029" type="#_x0000_t202" style="position:absolute;margin-left:-4.95pt;margin-top:45.2pt;width:468pt;height:421.7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" filled="f" stroked="f">
                  <v:textbox style="mso-fit-shape-to-text:t">
                    <w:txbxContent>
                      <w:p w14:paraId="15090046" w14:textId="77777777" w:rsidR="00541737" w:rsidRDefault="00541737">
                        <w:pPr>
                          <w:rPr>
                            <w:ins w:id="296" w:author="Microsoft Office User" w:date="2018-03-24T20:45:00Z"/>
                          </w:rPr>
                        </w:pPr>
                        <w:ins w:id="297" w:author="Microsoft Office User" w:date="2018-03-24T20:44:00Z">
                          <w:r>
                            <w:rPr>
                              <w:noProof/>
                            </w:rPr>
                            <w:drawing>
                              <wp:inline distT="0" distB="0" distL="0" distR="0" wp14:anchorId="0E92D8B5" wp14:editId="4754F4DE">
                                <wp:extent cx="6764313" cy="4147865"/>
                                <wp:effectExtent l="0" t="0" r="0" b="0"/>
                                <wp:docPr id="13" name="Picture 13"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73818" cy="4153694"/>
                                        </a:xfrm>
                                        <a:prstGeom prst="rect">
                                          <a:avLst/>
                                        </a:prstGeom>
                                        <a:noFill/>
                                        <a:ln>
                                          <a:noFill/>
                                        </a:ln>
                                      </pic:spPr>
                                    </pic:pic>
                                  </a:graphicData>
                                </a:graphic>
                              </wp:inline>
                            </w:drawing>
                          </w:r>
                        </w:ins>
                      </w:p>
                      <w:p w14:paraId="051494C0" w14:textId="397D61DB" w:rsidR="00541737" w:rsidRDefault="00541737">
                        <w:ins w:id="298" w:author="Microsoft Office User" w:date="2018-03-24T20:45:00Z">
                          <w:r w:rsidRPr="00F57EE7">
                            <w:rPr>
                              <w:b/>
                            </w:rPr>
                            <w:t>Figure 4</w:t>
                          </w:r>
                        </w:ins>
                        <w:ins w:id="299" w:author="Microsoft Office User" w:date="2018-03-24T20:47:00Z">
                          <w:r w:rsidR="00E915FC" w:rsidRPr="00F57EE7">
                            <w:rPr>
                              <w:b/>
                            </w:rPr>
                            <w:t>. Lean Glucose Clamp Data</w:t>
                          </w:r>
                        </w:ins>
                        <w:ins w:id="300" w:author="Microsoft Office User" w:date="2018-03-24T20:45:00Z">
                          <w:r w:rsidRPr="00F57EE7">
                            <w:rPr>
                              <w:b/>
                            </w:rPr>
                            <w:t>:</w:t>
                          </w:r>
                        </w:ins>
                        <w:ins w:id="301" w:author="Microsoft Office User" w:date="2018-03-24T20:49:00Z">
                          <w:r w:rsidR="00A17FD6">
                            <w:t xml:space="preserve"> </w:t>
                          </w:r>
                          <w:r w:rsidR="00413741">
                            <w:t xml:space="preserve">Insulin clearance (A), plasma insulin concentrations (B), area under the glucose </w:t>
                          </w:r>
                        </w:ins>
                        <w:ins w:id="302" w:author="Microsoft Office User" w:date="2018-03-24T20:54:00Z">
                          <w:r w:rsidR="00413741">
                            <w:t>curve (C), hepatic glucose production (D) and glucose turnover (E) for l</w:t>
                          </w:r>
                        </w:ins>
                        <w:ins w:id="303" w:author="Microsoft Office User" w:date="2018-03-24T20:49:00Z">
                          <w:r w:rsidR="00A17FD6">
                            <w:t xml:space="preserve">ean mice during </w:t>
                          </w:r>
                        </w:ins>
                        <w:ins w:id="304" w:author="Microsoft Office User" w:date="2018-03-24T20:55:00Z">
                          <w:r w:rsidR="00413741">
                            <w:t xml:space="preserve">at basal and during </w:t>
                          </w:r>
                        </w:ins>
                        <w:proofErr w:type="spellStart"/>
                        <w:ins w:id="305" w:author="Microsoft Office User" w:date="2018-03-24T20:49:00Z">
                          <w:r w:rsidR="00A17FD6">
                            <w:t>euglycemic</w:t>
                          </w:r>
                          <w:proofErr w:type="spellEnd"/>
                          <w:r w:rsidR="00A17FD6">
                            <w:t xml:space="preserve"> clamp following 3 weeks of dexamethasone (n=</w:t>
                          </w:r>
                          <w:r w:rsidR="00413741">
                            <w:t>10</w:t>
                          </w:r>
                          <w:r w:rsidR="00A17FD6">
                            <w:t>) or vehicle (n=</w:t>
                          </w:r>
                          <w:r w:rsidR="00413741">
                            <w:t>13</w:t>
                          </w:r>
                          <w:r w:rsidR="00A17FD6">
                            <w:t xml:space="preserve">) treatment. For clamp experiments, insulin was infused at 4 </w:t>
                          </w:r>
                          <w:proofErr w:type="spellStart"/>
                          <w:r w:rsidR="00A17FD6">
                            <w:t>mU</w:t>
                          </w:r>
                          <w:proofErr w:type="spellEnd"/>
                          <w:r w:rsidR="00A17FD6">
                            <w:t>/kg/</w:t>
                          </w:r>
                          <w:r w:rsidR="00A17FD6" w:rsidRPr="00F57EE7">
                            <w:rPr>
                              <w:highlight w:val="yellow"/>
                            </w:rPr>
                            <w:t>min following a prime continuous infusion of 40mU/kg bolus</w:t>
                          </w:r>
                          <w:r w:rsidR="00A17FD6">
                            <w:t>. All mice were fasted for 5-6 hours prior to experiments.</w:t>
                          </w:r>
                        </w:ins>
                      </w:p>
                    </w:txbxContent>
                  </v:textbox>
                  <w10:wrap type="square"/>
                </v:shape>
              </w:pict>
            </mc:Fallback>
          </mc:AlternateContent>
        </w:r>
      </w:ins>
      <w:r>
        <w:rPr>
          <w:rFonts w:ascii="Arial" w:eastAsia="Times New Roman" w:hAnsi="Arial" w:cs="Arial"/>
          <w:color w:val="FF0000"/>
          <w:sz w:val="19"/>
          <w:szCs w:val="19"/>
          <w:shd w:val="clear" w:color="auto" w:fill="FFFFFF"/>
        </w:rPr>
        <w:t>them in the manuscript, but fo</w:t>
      </w:r>
      <w:r w:rsidR="00DE4DFD">
        <w:rPr>
          <w:rFonts w:ascii="Arial" w:eastAsia="Times New Roman" w:hAnsi="Arial" w:cs="Arial"/>
          <w:color w:val="FF0000"/>
          <w:sz w:val="19"/>
          <w:szCs w:val="19"/>
          <w:shd w:val="clear" w:color="auto" w:fill="FFFFFF"/>
        </w:rPr>
        <w:t>r</w:t>
      </w:r>
      <w:r>
        <w:rPr>
          <w:rFonts w:ascii="Arial" w:eastAsia="Times New Roman" w:hAnsi="Arial" w:cs="Arial"/>
          <w:color w:val="FF0000"/>
          <w:sz w:val="19"/>
          <w:szCs w:val="19"/>
          <w:shd w:val="clear" w:color="auto" w:fill="FFFFFF"/>
        </w:rPr>
        <w:t xml:space="preserve"> now present them below:</w:t>
      </w:r>
      <w:r w:rsidR="00BC3336">
        <w:rPr>
          <w:rFonts w:ascii="Arial" w:eastAsia="Times New Roman" w:hAnsi="Arial" w:cs="Arial"/>
          <w:color w:val="FF0000"/>
          <w:sz w:val="19"/>
          <w:szCs w:val="19"/>
          <w:shd w:val="clear" w:color="auto" w:fill="FFFFFF"/>
        </w:rPr>
        <w:t xml:space="preserve"> </w:t>
      </w:r>
    </w:p>
    <w:p w14:paraId="5A242A6A" w14:textId="77777777" w:rsidR="003629DC" w:rsidRDefault="003629DC">
      <w:pPr>
        <w:rPr>
          <w:ins w:id="290" w:author="Dave Bridges" w:date="2018-03-24T13:58:00Z"/>
        </w:rPr>
      </w:pPr>
    </w:p>
    <w:p w14:paraId="3C4CBACE" w14:textId="77777777" w:rsidR="00D0769A" w:rsidRDefault="00D0769A" w:rsidP="0015217E">
      <w:pPr>
        <w:widowControl w:val="0"/>
        <w:autoSpaceDE w:val="0"/>
        <w:autoSpaceDN w:val="0"/>
        <w:adjustRightInd w:val="0"/>
        <w:ind w:left="640" w:hanging="640"/>
        <w:rPr>
          <w:ins w:id="291" w:author="Microsoft Office User" w:date="2018-03-25T15:09:00Z"/>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ins w:id="292" w:author="Microsoft Office User" w:date="2018-03-25T15:09:00Z"/>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ins w:id="293" w:author="Microsoft Office User" w:date="2018-03-25T15:09:00Z"/>
          <w:rFonts w:ascii="Arial" w:eastAsia="Times New Roman" w:hAnsi="Arial" w:cs="Arial"/>
          <w:color w:val="FF0000"/>
          <w:sz w:val="19"/>
          <w:szCs w:val="19"/>
          <w:shd w:val="clear" w:color="auto" w:fill="FFFFFF"/>
        </w:rPr>
      </w:pPr>
    </w:p>
    <w:p w14:paraId="23156565" w14:textId="3AE38C08" w:rsidR="00D0769A" w:rsidRPr="00D0769A" w:rsidRDefault="00D0769A" w:rsidP="0015217E">
      <w:pPr>
        <w:widowControl w:val="0"/>
        <w:autoSpaceDE w:val="0"/>
        <w:autoSpaceDN w:val="0"/>
        <w:adjustRightInd w:val="0"/>
        <w:ind w:left="640" w:hanging="640"/>
        <w:rPr>
          <w:ins w:id="294" w:author="Microsoft Office User" w:date="2018-03-25T15:09:00Z"/>
          <w:rFonts w:ascii="Arial" w:eastAsia="Times New Roman" w:hAnsi="Arial" w:cs="Arial"/>
          <w:b/>
          <w:color w:val="FF0000"/>
          <w:sz w:val="19"/>
          <w:szCs w:val="19"/>
          <w:shd w:val="clear" w:color="auto" w:fill="FFFFFF"/>
        </w:rPr>
      </w:pPr>
      <w:ins w:id="295" w:author="Microsoft Office User" w:date="2018-03-25T15:09:00Z">
        <w:r w:rsidRPr="00D0769A">
          <w:rPr>
            <w:rFonts w:ascii="Arial" w:eastAsia="Times New Roman" w:hAnsi="Arial" w:cs="Arial"/>
            <w:b/>
            <w:color w:val="FF0000"/>
            <w:sz w:val="19"/>
            <w:szCs w:val="19"/>
            <w:shd w:val="clear" w:color="auto" w:fill="FFFFFF"/>
          </w:rPr>
          <w:t>References</w:t>
        </w:r>
      </w:ins>
    </w:p>
    <w:p w14:paraId="272AC02E" w14:textId="2A8DD505" w:rsidR="007F626B" w:rsidRPr="007F626B" w:rsidRDefault="003629DC" w:rsidP="007F626B">
      <w:pPr>
        <w:widowControl w:val="0"/>
        <w:autoSpaceDE w:val="0"/>
        <w:autoSpaceDN w:val="0"/>
        <w:adjustRightInd w:val="0"/>
        <w:ind w:left="640" w:hanging="640"/>
        <w:rPr>
          <w:rFonts w:ascii="Arial" w:eastAsia="Times New Roman" w:hAnsi="Arial" w:cs="Arial"/>
          <w:noProof/>
          <w:sz w:val="20"/>
        </w:rPr>
      </w:pPr>
      <w:ins w:id="296" w:author="Dave Bridges" w:date="2018-03-24T13:58:00Z">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ins>
      <w:r w:rsidR="007F626B" w:rsidRPr="007F626B">
        <w:rPr>
          <w:rFonts w:ascii="Arial" w:eastAsia="Times New Roman" w:hAnsi="Arial" w:cs="Arial"/>
          <w:noProof/>
          <w:sz w:val="20"/>
        </w:rPr>
        <w:t xml:space="preserve">1. </w:t>
      </w:r>
      <w:r w:rsidR="007F626B" w:rsidRPr="007F626B">
        <w:rPr>
          <w:rFonts w:ascii="Arial" w:eastAsia="Times New Roman" w:hAnsi="Arial" w:cs="Arial"/>
          <w:noProof/>
          <w:sz w:val="20"/>
        </w:rPr>
        <w:tab/>
      </w:r>
      <w:r w:rsidR="007F626B" w:rsidRPr="007F626B">
        <w:rPr>
          <w:rFonts w:ascii="Arial" w:eastAsia="Times New Roman" w:hAnsi="Arial" w:cs="Arial"/>
          <w:b/>
          <w:bCs/>
          <w:noProof/>
          <w:sz w:val="20"/>
        </w:rPr>
        <w:t>Lee SM, Bressler R.</w:t>
      </w:r>
      <w:r w:rsidR="007F626B" w:rsidRPr="007F626B">
        <w:rPr>
          <w:rFonts w:ascii="Arial" w:eastAsia="Times New Roman" w:hAnsi="Arial" w:cs="Arial"/>
          <w:noProof/>
          <w:sz w:val="20"/>
        </w:rPr>
        <w:t xml:space="preserve"> Prevention of diabetic nephropathy by diet control in the db/db mouse. </w:t>
      </w:r>
      <w:r w:rsidR="007F626B" w:rsidRPr="007F626B">
        <w:rPr>
          <w:rFonts w:ascii="Arial" w:eastAsia="Times New Roman" w:hAnsi="Arial" w:cs="Arial"/>
          <w:i/>
          <w:iCs/>
          <w:noProof/>
          <w:sz w:val="20"/>
        </w:rPr>
        <w:t>Diabetes</w:t>
      </w:r>
      <w:r w:rsidR="007F626B" w:rsidRPr="007F626B">
        <w:rPr>
          <w:rFonts w:ascii="Arial" w:eastAsia="Times New Roman" w:hAnsi="Arial" w:cs="Arial"/>
          <w:noProof/>
          <w:sz w:val="20"/>
        </w:rPr>
        <w:t xml:space="preserve"> 1981;30(2):106–111.</w:t>
      </w:r>
    </w:p>
    <w:p w14:paraId="2E1B7F3A" w14:textId="77777777" w:rsidR="007F626B" w:rsidRPr="007F626B" w:rsidRDefault="007F626B" w:rsidP="007F626B">
      <w:pPr>
        <w:widowControl w:val="0"/>
        <w:autoSpaceDE w:val="0"/>
        <w:autoSpaceDN w:val="0"/>
        <w:adjustRightInd w:val="0"/>
        <w:ind w:left="640" w:hanging="640"/>
        <w:rPr>
          <w:rFonts w:ascii="Arial" w:eastAsia="Times New Roman" w:hAnsi="Arial" w:cs="Arial"/>
          <w:noProof/>
          <w:sz w:val="20"/>
        </w:rPr>
      </w:pPr>
      <w:r w:rsidRPr="007F626B">
        <w:rPr>
          <w:rFonts w:ascii="Arial" w:eastAsia="Times New Roman" w:hAnsi="Arial" w:cs="Arial"/>
          <w:noProof/>
          <w:sz w:val="20"/>
        </w:rPr>
        <w:t xml:space="preserve">2. </w:t>
      </w:r>
      <w:r w:rsidRPr="007F626B">
        <w:rPr>
          <w:rFonts w:ascii="Arial" w:eastAsia="Times New Roman" w:hAnsi="Arial" w:cs="Arial"/>
          <w:noProof/>
          <w:sz w:val="20"/>
        </w:rPr>
        <w:tab/>
      </w:r>
      <w:r w:rsidRPr="007F626B">
        <w:rPr>
          <w:rFonts w:ascii="Arial" w:eastAsia="Times New Roman" w:hAnsi="Arial" w:cs="Arial"/>
          <w:b/>
          <w:bCs/>
          <w:noProof/>
          <w:sz w:val="20"/>
        </w:rPr>
        <w:t>Tyrrell JB, Findling JW, Aron DC, Fitzgerald PA, Forsham PH.</w:t>
      </w:r>
      <w:r w:rsidRPr="007F626B">
        <w:rPr>
          <w:rFonts w:ascii="Arial" w:eastAsia="Times New Roman" w:hAnsi="Arial" w:cs="Arial"/>
          <w:noProof/>
          <w:sz w:val="20"/>
        </w:rPr>
        <w:t xml:space="preserve"> An overnight high-dose dexamethasone suppression test for rapid differential diagnosis of Cushing’s syndrome. </w:t>
      </w:r>
      <w:r w:rsidRPr="007F626B">
        <w:rPr>
          <w:rFonts w:ascii="Arial" w:eastAsia="Times New Roman" w:hAnsi="Arial" w:cs="Arial"/>
          <w:i/>
          <w:iCs/>
          <w:noProof/>
          <w:sz w:val="20"/>
        </w:rPr>
        <w:t>Ann.Intern.Med.</w:t>
      </w:r>
      <w:r w:rsidRPr="007F626B">
        <w:rPr>
          <w:rFonts w:ascii="Arial" w:eastAsia="Times New Roman" w:hAnsi="Arial" w:cs="Arial"/>
          <w:noProof/>
          <w:sz w:val="20"/>
        </w:rPr>
        <w:t xml:space="preserve"> 1986;104:180–186.</w:t>
      </w:r>
    </w:p>
    <w:p w14:paraId="6FEC97BA" w14:textId="77777777" w:rsidR="007F626B" w:rsidRPr="007F626B" w:rsidRDefault="007F626B" w:rsidP="007F626B">
      <w:pPr>
        <w:widowControl w:val="0"/>
        <w:autoSpaceDE w:val="0"/>
        <w:autoSpaceDN w:val="0"/>
        <w:adjustRightInd w:val="0"/>
        <w:ind w:left="640" w:hanging="640"/>
        <w:rPr>
          <w:rFonts w:ascii="Arial" w:eastAsia="Times New Roman" w:hAnsi="Arial" w:cs="Arial"/>
          <w:noProof/>
          <w:sz w:val="20"/>
        </w:rPr>
      </w:pPr>
      <w:r w:rsidRPr="007F626B">
        <w:rPr>
          <w:rFonts w:ascii="Arial" w:eastAsia="Times New Roman" w:hAnsi="Arial" w:cs="Arial"/>
          <w:noProof/>
          <w:sz w:val="20"/>
        </w:rPr>
        <w:t xml:space="preserve">3. </w:t>
      </w:r>
      <w:r w:rsidRPr="007F626B">
        <w:rPr>
          <w:rFonts w:ascii="Arial" w:eastAsia="Times New Roman" w:hAnsi="Arial" w:cs="Arial"/>
          <w:noProof/>
          <w:sz w:val="20"/>
        </w:rPr>
        <w:tab/>
      </w:r>
      <w:r w:rsidRPr="007F626B">
        <w:rPr>
          <w:rFonts w:ascii="Arial" w:eastAsia="Times New Roman" w:hAnsi="Arial" w:cs="Arial"/>
          <w:b/>
          <w:bCs/>
          <w:noProof/>
          <w:sz w:val="20"/>
        </w:rPr>
        <w:t xml:space="preserve">Fleseriu M, Biller BMK, Findling JW, Molitch ME, Schteingart DE, Gross C, Auchus R, Bailey </w:t>
      </w:r>
      <w:r w:rsidRPr="007F626B">
        <w:rPr>
          <w:rFonts w:ascii="Arial" w:eastAsia="Times New Roman" w:hAnsi="Arial" w:cs="Arial"/>
          <w:b/>
          <w:bCs/>
          <w:noProof/>
          <w:sz w:val="20"/>
        </w:rPr>
        <w:lastRenderedPageBreak/>
        <w:t>T, Biller BMK, Carroll T, Colleran K, Fein H, Findling JW, Fleseriu M, Hamrahian A, Katznelson L, Kerr J, Kipnes M, Kirschner L, Koch C, Lerman S, Lyons T, McPhaul M, Molitch ME, Schteingart DE, Vaughan TB, Weiss R.</w:t>
      </w:r>
      <w:r w:rsidRPr="007F626B">
        <w:rPr>
          <w:rFonts w:ascii="Arial" w:eastAsia="Times New Roman" w:hAnsi="Arial" w:cs="Arial"/>
          <w:noProof/>
          <w:sz w:val="20"/>
        </w:rPr>
        <w:t xml:space="preserve"> Mifepristone, a Glucocorticoid Receptor Antagonist, Produces Clinical and Metabolic Benefits in Patients with Cushing’s Syndrome. </w:t>
      </w:r>
      <w:r w:rsidRPr="007F626B">
        <w:rPr>
          <w:rFonts w:ascii="Arial" w:eastAsia="Times New Roman" w:hAnsi="Arial" w:cs="Arial"/>
          <w:i/>
          <w:iCs/>
          <w:noProof/>
          <w:sz w:val="20"/>
        </w:rPr>
        <w:t>J. Clin. Endocrinol. Metab.</w:t>
      </w:r>
      <w:r w:rsidRPr="007F626B">
        <w:rPr>
          <w:rFonts w:ascii="Arial" w:eastAsia="Times New Roman" w:hAnsi="Arial" w:cs="Arial"/>
          <w:noProof/>
          <w:sz w:val="20"/>
        </w:rPr>
        <w:t xml:space="preserve"> 2012;97(6):2039–2049.</w:t>
      </w:r>
    </w:p>
    <w:p w14:paraId="6285BB98" w14:textId="77777777" w:rsidR="007F626B" w:rsidRPr="007F626B" w:rsidRDefault="007F626B" w:rsidP="007F626B">
      <w:pPr>
        <w:widowControl w:val="0"/>
        <w:autoSpaceDE w:val="0"/>
        <w:autoSpaceDN w:val="0"/>
        <w:adjustRightInd w:val="0"/>
        <w:ind w:left="640" w:hanging="640"/>
        <w:rPr>
          <w:rFonts w:ascii="Arial" w:eastAsia="Times New Roman" w:hAnsi="Arial" w:cs="Arial"/>
          <w:noProof/>
          <w:sz w:val="20"/>
        </w:rPr>
      </w:pPr>
      <w:r w:rsidRPr="007F626B">
        <w:rPr>
          <w:rFonts w:ascii="Arial" w:eastAsia="Times New Roman" w:hAnsi="Arial" w:cs="Arial"/>
          <w:noProof/>
          <w:sz w:val="20"/>
        </w:rPr>
        <w:t xml:space="preserve">4. </w:t>
      </w:r>
      <w:r w:rsidRPr="007F626B">
        <w:rPr>
          <w:rFonts w:ascii="Arial" w:eastAsia="Times New Roman" w:hAnsi="Arial" w:cs="Arial"/>
          <w:noProof/>
          <w:sz w:val="20"/>
        </w:rPr>
        <w:tab/>
      </w:r>
      <w:r w:rsidRPr="007F626B">
        <w:rPr>
          <w:rFonts w:ascii="Arial" w:eastAsia="Times New Roman" w:hAnsi="Arial" w:cs="Arial"/>
          <w:b/>
          <w:bCs/>
          <w:noProof/>
          <w:sz w:val="20"/>
        </w:rPr>
        <w:t>Martin NM, Dhillo WS, Banerjee A, Abdulali A, Jayasena CN, Donaldson M, Todd JF, Meeran K.</w:t>
      </w:r>
      <w:r w:rsidRPr="007F626B">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7F626B">
        <w:rPr>
          <w:rFonts w:ascii="Arial" w:eastAsia="Times New Roman" w:hAnsi="Arial" w:cs="Arial"/>
          <w:i/>
          <w:iCs/>
          <w:noProof/>
          <w:sz w:val="20"/>
        </w:rPr>
        <w:t>J. Clin. Endocrinol. Metab.</w:t>
      </w:r>
      <w:r w:rsidRPr="007F626B">
        <w:rPr>
          <w:rFonts w:ascii="Arial" w:eastAsia="Times New Roman" w:hAnsi="Arial" w:cs="Arial"/>
          <w:noProof/>
          <w:sz w:val="20"/>
        </w:rPr>
        <w:t xml:space="preserve"> 2006;91(7):2582–2586.</w:t>
      </w:r>
    </w:p>
    <w:p w14:paraId="3F7AAE54" w14:textId="77777777" w:rsidR="007F626B" w:rsidRPr="007F626B" w:rsidRDefault="007F626B" w:rsidP="007F626B">
      <w:pPr>
        <w:widowControl w:val="0"/>
        <w:autoSpaceDE w:val="0"/>
        <w:autoSpaceDN w:val="0"/>
        <w:adjustRightInd w:val="0"/>
        <w:ind w:left="640" w:hanging="640"/>
        <w:rPr>
          <w:rFonts w:ascii="Arial" w:eastAsia="Times New Roman" w:hAnsi="Arial" w:cs="Arial"/>
          <w:noProof/>
          <w:sz w:val="20"/>
        </w:rPr>
      </w:pPr>
      <w:r w:rsidRPr="007F626B">
        <w:rPr>
          <w:rFonts w:ascii="Arial" w:eastAsia="Times New Roman" w:hAnsi="Arial" w:cs="Arial"/>
          <w:noProof/>
          <w:sz w:val="20"/>
        </w:rPr>
        <w:t xml:space="preserve">5. </w:t>
      </w:r>
      <w:r w:rsidRPr="007F626B">
        <w:rPr>
          <w:rFonts w:ascii="Arial" w:eastAsia="Times New Roman" w:hAnsi="Arial" w:cs="Arial"/>
          <w:noProof/>
          <w:sz w:val="20"/>
        </w:rPr>
        <w:tab/>
      </w:r>
      <w:r w:rsidRPr="007F626B">
        <w:rPr>
          <w:rFonts w:ascii="Arial" w:eastAsia="Times New Roman" w:hAnsi="Arial" w:cs="Arial"/>
          <w:b/>
          <w:bCs/>
          <w:noProof/>
          <w:sz w:val="20"/>
        </w:rPr>
        <w:t>Papanicolaou DA, Yanovski JA, Cutler GB, Chrousos GP, Nieman LK.</w:t>
      </w:r>
      <w:r w:rsidRPr="007F626B">
        <w:rPr>
          <w:rFonts w:ascii="Arial" w:eastAsia="Times New Roman" w:hAnsi="Arial" w:cs="Arial"/>
          <w:noProof/>
          <w:sz w:val="20"/>
        </w:rPr>
        <w:t xml:space="preserve"> Distinguishes Cushing ’ s Syndrome from Pseudo-Cushing. </w:t>
      </w:r>
      <w:r w:rsidRPr="007F626B">
        <w:rPr>
          <w:rFonts w:ascii="Arial" w:eastAsia="Times New Roman" w:hAnsi="Arial" w:cs="Arial"/>
          <w:i/>
          <w:iCs/>
          <w:noProof/>
          <w:sz w:val="20"/>
        </w:rPr>
        <w:t>Endocrinol. Metab.</w:t>
      </w:r>
      <w:r w:rsidRPr="007F626B">
        <w:rPr>
          <w:rFonts w:ascii="Arial" w:eastAsia="Times New Roman" w:hAnsi="Arial" w:cs="Arial"/>
          <w:noProof/>
          <w:sz w:val="20"/>
        </w:rPr>
        <w:t xml:space="preserve"> 2009;83(4):1163–1167.</w:t>
      </w:r>
    </w:p>
    <w:p w14:paraId="607EACDF" w14:textId="77777777" w:rsidR="007F626B" w:rsidRPr="007F626B" w:rsidRDefault="007F626B" w:rsidP="007F626B">
      <w:pPr>
        <w:widowControl w:val="0"/>
        <w:autoSpaceDE w:val="0"/>
        <w:autoSpaceDN w:val="0"/>
        <w:adjustRightInd w:val="0"/>
        <w:ind w:left="640" w:hanging="640"/>
        <w:rPr>
          <w:rFonts w:ascii="Arial" w:eastAsia="Times New Roman" w:hAnsi="Arial" w:cs="Arial"/>
          <w:noProof/>
          <w:sz w:val="20"/>
        </w:rPr>
      </w:pPr>
      <w:r w:rsidRPr="007F626B">
        <w:rPr>
          <w:rFonts w:ascii="Arial" w:eastAsia="Times New Roman" w:hAnsi="Arial" w:cs="Arial"/>
          <w:noProof/>
          <w:sz w:val="20"/>
        </w:rPr>
        <w:t xml:space="preserve">6. </w:t>
      </w:r>
      <w:r w:rsidRPr="007F626B">
        <w:rPr>
          <w:rFonts w:ascii="Arial" w:eastAsia="Times New Roman" w:hAnsi="Arial" w:cs="Arial"/>
          <w:noProof/>
          <w:sz w:val="20"/>
        </w:rPr>
        <w:tab/>
      </w:r>
      <w:r w:rsidRPr="007F626B">
        <w:rPr>
          <w:rFonts w:ascii="Arial" w:eastAsia="Times New Roman" w:hAnsi="Arial" w:cs="Arial"/>
          <w:b/>
          <w:bCs/>
          <w:noProof/>
          <w:sz w:val="20"/>
        </w:rPr>
        <w:t>Gaidhu MP, Anthony NM, Patel P, Hawke TJ, Ceddia RB.</w:t>
      </w:r>
      <w:r w:rsidRPr="007F626B">
        <w:rPr>
          <w:rFonts w:ascii="Arial" w:eastAsia="Times New Roman" w:hAnsi="Arial" w:cs="Arial"/>
          <w:noProof/>
          <w:sz w:val="20"/>
        </w:rPr>
        <w:t xml:space="preserve"> Dysregulation of lipolysis and lipid metabolism in visceral and subcutaneous adipocytes by high-fat diet: role of ATGL, HSL, and AMPK. </w:t>
      </w:r>
      <w:r w:rsidRPr="007F626B">
        <w:rPr>
          <w:rFonts w:ascii="Arial" w:eastAsia="Times New Roman" w:hAnsi="Arial" w:cs="Arial"/>
          <w:i/>
          <w:iCs/>
          <w:noProof/>
          <w:sz w:val="20"/>
        </w:rPr>
        <w:t>Am. J. Physiol. - Cell Physiol.</w:t>
      </w:r>
      <w:r w:rsidRPr="007F626B">
        <w:rPr>
          <w:rFonts w:ascii="Arial" w:eastAsia="Times New Roman" w:hAnsi="Arial" w:cs="Arial"/>
          <w:noProof/>
          <w:sz w:val="20"/>
        </w:rPr>
        <w:t xml:space="preserve"> 2010;298(4):C961–C971.</w:t>
      </w:r>
    </w:p>
    <w:p w14:paraId="76BAD77A" w14:textId="77777777" w:rsidR="007F626B" w:rsidRPr="007F626B" w:rsidRDefault="007F626B" w:rsidP="007F626B">
      <w:pPr>
        <w:widowControl w:val="0"/>
        <w:autoSpaceDE w:val="0"/>
        <w:autoSpaceDN w:val="0"/>
        <w:adjustRightInd w:val="0"/>
        <w:ind w:left="640" w:hanging="640"/>
        <w:rPr>
          <w:rFonts w:ascii="Arial" w:eastAsia="Times New Roman" w:hAnsi="Arial" w:cs="Arial"/>
          <w:noProof/>
          <w:sz w:val="20"/>
        </w:rPr>
      </w:pPr>
      <w:r w:rsidRPr="007F626B">
        <w:rPr>
          <w:rFonts w:ascii="Arial" w:eastAsia="Times New Roman" w:hAnsi="Arial" w:cs="Arial"/>
          <w:noProof/>
          <w:sz w:val="20"/>
        </w:rPr>
        <w:t xml:space="preserve">7. </w:t>
      </w:r>
      <w:r w:rsidRPr="007F626B">
        <w:rPr>
          <w:rFonts w:ascii="Arial" w:eastAsia="Times New Roman" w:hAnsi="Arial" w:cs="Arial"/>
          <w:noProof/>
          <w:sz w:val="20"/>
        </w:rPr>
        <w:tab/>
      </w:r>
      <w:r w:rsidRPr="007F626B">
        <w:rPr>
          <w:rFonts w:ascii="Arial" w:eastAsia="Times New Roman" w:hAnsi="Arial" w:cs="Arial"/>
          <w:b/>
          <w:bCs/>
          <w:noProof/>
          <w:sz w:val="20"/>
        </w:rPr>
        <w:t>Protzek AOP, Rezende LF, Costa-Júnior JM, Ferreira SM, Cappelli APG, Paula FMM De, Souza JC De, Kurauti MA, Carneiro EM, Rafacho A, Boschero AC.</w:t>
      </w:r>
      <w:r w:rsidRPr="007F626B">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7F626B">
        <w:rPr>
          <w:rFonts w:ascii="Arial" w:eastAsia="Times New Roman" w:hAnsi="Arial" w:cs="Arial"/>
          <w:i/>
          <w:iCs/>
          <w:noProof/>
          <w:sz w:val="20"/>
        </w:rPr>
        <w:t>J. Steroid Biochem. Mol. Biol.</w:t>
      </w:r>
      <w:r w:rsidRPr="007F626B">
        <w:rPr>
          <w:rFonts w:ascii="Arial" w:eastAsia="Times New Roman" w:hAnsi="Arial" w:cs="Arial"/>
          <w:noProof/>
          <w:sz w:val="20"/>
        </w:rPr>
        <w:t xml:space="preserve"> 2016;155:1–8.</w:t>
      </w:r>
    </w:p>
    <w:p w14:paraId="78E955CF" w14:textId="77777777" w:rsidR="007F626B" w:rsidRPr="007F626B" w:rsidRDefault="007F626B" w:rsidP="007F626B">
      <w:pPr>
        <w:widowControl w:val="0"/>
        <w:autoSpaceDE w:val="0"/>
        <w:autoSpaceDN w:val="0"/>
        <w:adjustRightInd w:val="0"/>
        <w:ind w:left="640" w:hanging="640"/>
        <w:rPr>
          <w:rFonts w:ascii="Arial" w:hAnsi="Arial" w:cs="Arial"/>
          <w:noProof/>
          <w:sz w:val="20"/>
        </w:rPr>
      </w:pPr>
      <w:r w:rsidRPr="007F626B">
        <w:rPr>
          <w:rFonts w:ascii="Arial" w:eastAsia="Times New Roman" w:hAnsi="Arial" w:cs="Arial"/>
          <w:noProof/>
          <w:sz w:val="20"/>
        </w:rPr>
        <w:t xml:space="preserve">8. </w:t>
      </w:r>
      <w:r w:rsidRPr="007F626B">
        <w:rPr>
          <w:rFonts w:ascii="Arial" w:eastAsia="Times New Roman" w:hAnsi="Arial" w:cs="Arial"/>
          <w:noProof/>
          <w:sz w:val="20"/>
        </w:rPr>
        <w:tab/>
      </w:r>
      <w:r w:rsidRPr="007F626B">
        <w:rPr>
          <w:rFonts w:ascii="Arial" w:eastAsia="Times New Roman" w:hAnsi="Arial" w:cs="Arial"/>
          <w:b/>
          <w:bCs/>
          <w:noProof/>
          <w:sz w:val="20"/>
        </w:rPr>
        <w:t>Ali M, Plas C.</w:t>
      </w:r>
      <w:r w:rsidRPr="007F626B">
        <w:rPr>
          <w:rFonts w:ascii="Arial" w:eastAsia="Times New Roman" w:hAnsi="Arial" w:cs="Arial"/>
          <w:noProof/>
          <w:sz w:val="20"/>
        </w:rPr>
        <w:t xml:space="preserve"> Glucocorticoid regulation of chloroquine nonsensitive insulin degradation in cultured fetal rat hypatocytes. </w:t>
      </w:r>
      <w:r w:rsidRPr="007F626B">
        <w:rPr>
          <w:rFonts w:ascii="Arial" w:eastAsia="Times New Roman" w:hAnsi="Arial" w:cs="Arial"/>
          <w:i/>
          <w:iCs/>
          <w:noProof/>
          <w:sz w:val="20"/>
        </w:rPr>
        <w:t>J. Biol. Chem.</w:t>
      </w:r>
      <w:r w:rsidRPr="007F626B">
        <w:rPr>
          <w:rFonts w:ascii="Arial" w:eastAsia="Times New Roman" w:hAnsi="Arial" w:cs="Arial"/>
          <w:noProof/>
          <w:sz w:val="20"/>
        </w:rPr>
        <w:t xml:space="preserve"> 1989;264(35):20992–20997.</w:t>
      </w:r>
    </w:p>
    <w:p w14:paraId="2E8E0F0B" w14:textId="4AEC1B79" w:rsidR="003629DC" w:rsidRDefault="003629DC" w:rsidP="007F626B">
      <w:pPr>
        <w:widowControl w:val="0"/>
        <w:autoSpaceDE w:val="0"/>
        <w:autoSpaceDN w:val="0"/>
        <w:adjustRightInd w:val="0"/>
        <w:ind w:left="640" w:hanging="640"/>
        <w:rPr>
          <w:ins w:id="297" w:author="Dave Bridges" w:date="2018-03-24T13:58:00Z"/>
          <w:rFonts w:ascii="Arial" w:eastAsia="Times New Roman" w:hAnsi="Arial" w:cs="Arial"/>
          <w:color w:val="FF0000"/>
          <w:sz w:val="19"/>
          <w:szCs w:val="19"/>
          <w:shd w:val="clear" w:color="auto" w:fill="FFFFFF"/>
        </w:rPr>
      </w:pPr>
      <w:ins w:id="298" w:author="Dave Bridges" w:date="2018-03-24T13:58:00Z">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Please also see: </w:t>
        </w:r>
        <w:r w:rsidRPr="00CC3862">
          <w:rPr>
            <w:rFonts w:ascii="Arial" w:eastAsia="Times New Roman" w:hAnsi="Arial" w:cs="Arial"/>
            <w:color w:val="FF0000"/>
            <w:sz w:val="19"/>
            <w:szCs w:val="19"/>
            <w:shd w:val="clear" w:color="auto" w:fill="FFFFFF"/>
          </w:rPr>
          <w:t>https://reference.medscape.com/drug/decadron-dexamethasone-intensol-dexamethasone-342741</w:t>
        </w:r>
      </w:ins>
    </w:p>
    <w:p w14:paraId="387C18A6" w14:textId="77777777" w:rsidR="003629DC" w:rsidRDefault="003629DC"/>
    <w:sectPr w:rsidR="003629DC" w:rsidSect="006034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Microsoft Office User" w:date="2018-03-24T15:45:00Z" w:initials="Office">
    <w:p w14:paraId="7F0EC91A" w14:textId="7545E7A6" w:rsidR="00C33279" w:rsidRDefault="00C33279">
      <w:pPr>
        <w:pStyle w:val="CommentText"/>
      </w:pPr>
      <w:r>
        <w:rPr>
          <w:rStyle w:val="CommentReference"/>
        </w:rPr>
        <w:annotationRef/>
      </w:r>
      <w:r>
        <w:t>Do I need to insert the methods they sent with the analysis or ask them for some for publication purposes---or just leave as is?</w:t>
      </w:r>
    </w:p>
    <w:p w14:paraId="6C48CCCC" w14:textId="18EB5113" w:rsidR="00F530F1" w:rsidRDefault="00F530F1">
      <w:pPr>
        <w:pStyle w:val="CommentText"/>
      </w:pPr>
      <w:r>
        <w:t>Yes ask them for some methods to put in the paper.  Also ask if they have a funding source they would like us to cite.  It would probably be easiest to send them what you wrote and ask them for some more details.</w:t>
      </w:r>
    </w:p>
  </w:comment>
  <w:comment w:id="43" w:author="Microsoft Office User" w:date="2018-03-24T16:19:00Z" w:initials="Office">
    <w:p w14:paraId="01705381" w14:textId="645BB4AD" w:rsidR="00435C2D" w:rsidRDefault="00435C2D">
      <w:pPr>
        <w:pStyle w:val="CommentText"/>
      </w:pPr>
      <w:r>
        <w:rPr>
          <w:rStyle w:val="CommentReference"/>
        </w:rPr>
        <w:annotationRef/>
      </w:r>
      <w:r>
        <w:t>This is the p-val we may not be able to assess?</w:t>
      </w:r>
    </w:p>
  </w:comment>
  <w:comment w:id="153" w:author="Microsoft Office User" w:date="2018-03-25T16:03:00Z" w:initials="Office">
    <w:p w14:paraId="4B336C1F" w14:textId="2413CFB1" w:rsidR="008B4A90" w:rsidRDefault="008B4A90">
      <w:pPr>
        <w:pStyle w:val="CommentText"/>
      </w:pPr>
      <w:r>
        <w:rPr>
          <w:rStyle w:val="CommentReference"/>
        </w:rPr>
        <w:annotationRef/>
      </w:r>
      <w:r>
        <w:t>I like the less detailed version better but didn’t know what you would want</w:t>
      </w:r>
      <w:r w:rsidR="00C76724">
        <w:t>.</w:t>
      </w:r>
    </w:p>
  </w:comment>
  <w:comment w:id="227" w:author="Microsoft Office User" w:date="2018-03-25T16:25:00Z" w:initials="Office">
    <w:p w14:paraId="39C77708" w14:textId="3AE6AFDC" w:rsidR="00E962A9" w:rsidRDefault="00E962A9">
      <w:pPr>
        <w:pStyle w:val="CommentText"/>
      </w:pPr>
      <w:r>
        <w:rPr>
          <w:rStyle w:val="CommentReference"/>
        </w:rPr>
        <w:annotationRef/>
      </w:r>
      <w:r>
        <w:t>Insert at line 386, after atgl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48CCCC" w15:done="0"/>
  <w15:commentEx w15:paraId="01705381" w15:done="0"/>
  <w15:commentEx w15:paraId="4B336C1F" w15:done="0"/>
  <w15:commentEx w15:paraId="39C777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CCCC" w16cid:durableId="1E624E0E"/>
  <w16cid:commentId w16cid:paraId="01705381" w16cid:durableId="1E624E0F"/>
  <w16cid:commentId w16cid:paraId="4B336C1F" w16cid:durableId="1E624E10"/>
  <w16cid:commentId w16cid:paraId="39C77708" w16cid:durableId="1E624E1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Dave Bridges">
    <w15:presenceInfo w15:providerId="Windows Live" w15:userId="4bc1184c43c78b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0C6"/>
    <w:rsid w:val="00050527"/>
    <w:rsid w:val="00054806"/>
    <w:rsid w:val="00056B8B"/>
    <w:rsid w:val="000641F6"/>
    <w:rsid w:val="000649C6"/>
    <w:rsid w:val="00067223"/>
    <w:rsid w:val="00090431"/>
    <w:rsid w:val="000A7FCF"/>
    <w:rsid w:val="000C02F1"/>
    <w:rsid w:val="000F1EB6"/>
    <w:rsid w:val="001152F7"/>
    <w:rsid w:val="00120D8D"/>
    <w:rsid w:val="00122E92"/>
    <w:rsid w:val="00131ED6"/>
    <w:rsid w:val="00136BD4"/>
    <w:rsid w:val="0015217E"/>
    <w:rsid w:val="001529DB"/>
    <w:rsid w:val="00177218"/>
    <w:rsid w:val="001A5D8A"/>
    <w:rsid w:val="001A5EFC"/>
    <w:rsid w:val="001A75B0"/>
    <w:rsid w:val="001C5F02"/>
    <w:rsid w:val="001E44AD"/>
    <w:rsid w:val="001E64CD"/>
    <w:rsid w:val="00202340"/>
    <w:rsid w:val="00235908"/>
    <w:rsid w:val="00240721"/>
    <w:rsid w:val="00253A0E"/>
    <w:rsid w:val="00264818"/>
    <w:rsid w:val="00272449"/>
    <w:rsid w:val="00295BBA"/>
    <w:rsid w:val="002A441C"/>
    <w:rsid w:val="0030669B"/>
    <w:rsid w:val="00307878"/>
    <w:rsid w:val="00312E52"/>
    <w:rsid w:val="003137E8"/>
    <w:rsid w:val="00314713"/>
    <w:rsid w:val="003153BA"/>
    <w:rsid w:val="00323FED"/>
    <w:rsid w:val="00326F6D"/>
    <w:rsid w:val="00341448"/>
    <w:rsid w:val="003629DC"/>
    <w:rsid w:val="00366C20"/>
    <w:rsid w:val="003728C0"/>
    <w:rsid w:val="00375C86"/>
    <w:rsid w:val="003869C7"/>
    <w:rsid w:val="003B6A09"/>
    <w:rsid w:val="003C20E5"/>
    <w:rsid w:val="003E25D1"/>
    <w:rsid w:val="003F6249"/>
    <w:rsid w:val="004019FB"/>
    <w:rsid w:val="00413741"/>
    <w:rsid w:val="00434BB4"/>
    <w:rsid w:val="00435C2D"/>
    <w:rsid w:val="00476DF6"/>
    <w:rsid w:val="004B618C"/>
    <w:rsid w:val="004E667A"/>
    <w:rsid w:val="00541737"/>
    <w:rsid w:val="005847DE"/>
    <w:rsid w:val="005946A3"/>
    <w:rsid w:val="005A68AD"/>
    <w:rsid w:val="005B0E14"/>
    <w:rsid w:val="005E3C9E"/>
    <w:rsid w:val="005F50BB"/>
    <w:rsid w:val="00603402"/>
    <w:rsid w:val="006110EE"/>
    <w:rsid w:val="00621647"/>
    <w:rsid w:val="00662C0D"/>
    <w:rsid w:val="0067000C"/>
    <w:rsid w:val="00670F1C"/>
    <w:rsid w:val="006A3059"/>
    <w:rsid w:val="006A4333"/>
    <w:rsid w:val="006C48D0"/>
    <w:rsid w:val="006D0542"/>
    <w:rsid w:val="006F572B"/>
    <w:rsid w:val="00731A3C"/>
    <w:rsid w:val="007325C6"/>
    <w:rsid w:val="007508B2"/>
    <w:rsid w:val="00750B5E"/>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8205D"/>
    <w:rsid w:val="00883C73"/>
    <w:rsid w:val="008A323C"/>
    <w:rsid w:val="008B31DB"/>
    <w:rsid w:val="008B4A90"/>
    <w:rsid w:val="008D3657"/>
    <w:rsid w:val="008E1744"/>
    <w:rsid w:val="008E1FB6"/>
    <w:rsid w:val="00902C59"/>
    <w:rsid w:val="009171E5"/>
    <w:rsid w:val="00917DC0"/>
    <w:rsid w:val="00925A7D"/>
    <w:rsid w:val="00961A9D"/>
    <w:rsid w:val="00964D88"/>
    <w:rsid w:val="009A335B"/>
    <w:rsid w:val="009D36FF"/>
    <w:rsid w:val="009F61D7"/>
    <w:rsid w:val="00A16083"/>
    <w:rsid w:val="00A17FD6"/>
    <w:rsid w:val="00A40AEF"/>
    <w:rsid w:val="00A42C28"/>
    <w:rsid w:val="00AC247E"/>
    <w:rsid w:val="00AD59AE"/>
    <w:rsid w:val="00B178E1"/>
    <w:rsid w:val="00B20EC3"/>
    <w:rsid w:val="00B37AB0"/>
    <w:rsid w:val="00B37BF1"/>
    <w:rsid w:val="00B546FE"/>
    <w:rsid w:val="00B734D0"/>
    <w:rsid w:val="00B93C8C"/>
    <w:rsid w:val="00BC3336"/>
    <w:rsid w:val="00BD03A5"/>
    <w:rsid w:val="00BD7DDD"/>
    <w:rsid w:val="00BF29B5"/>
    <w:rsid w:val="00BF5714"/>
    <w:rsid w:val="00C00B9F"/>
    <w:rsid w:val="00C023FC"/>
    <w:rsid w:val="00C17793"/>
    <w:rsid w:val="00C33279"/>
    <w:rsid w:val="00C3439A"/>
    <w:rsid w:val="00C66EAE"/>
    <w:rsid w:val="00C76724"/>
    <w:rsid w:val="00C9202B"/>
    <w:rsid w:val="00C93F90"/>
    <w:rsid w:val="00CC3862"/>
    <w:rsid w:val="00CE11BE"/>
    <w:rsid w:val="00CE2437"/>
    <w:rsid w:val="00D0769A"/>
    <w:rsid w:val="00D10AB5"/>
    <w:rsid w:val="00D22789"/>
    <w:rsid w:val="00D52529"/>
    <w:rsid w:val="00D93F77"/>
    <w:rsid w:val="00DA1055"/>
    <w:rsid w:val="00DA3F41"/>
    <w:rsid w:val="00DD11DD"/>
    <w:rsid w:val="00DD20C6"/>
    <w:rsid w:val="00DE3303"/>
    <w:rsid w:val="00DE4DFD"/>
    <w:rsid w:val="00DF16A0"/>
    <w:rsid w:val="00DF4595"/>
    <w:rsid w:val="00DF6D48"/>
    <w:rsid w:val="00DF79D8"/>
    <w:rsid w:val="00E052E9"/>
    <w:rsid w:val="00E146BE"/>
    <w:rsid w:val="00E67522"/>
    <w:rsid w:val="00E915FC"/>
    <w:rsid w:val="00E962A9"/>
    <w:rsid w:val="00E96EA3"/>
    <w:rsid w:val="00EE279C"/>
    <w:rsid w:val="00F03941"/>
    <w:rsid w:val="00F17DA5"/>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0.emf"/><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5F93F3-2990-D441-99CF-B8CCA6D0B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6</Pages>
  <Words>8644</Words>
  <Characters>49276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Dave Bridges</cp:lastModifiedBy>
  <cp:revision>111</cp:revision>
  <dcterms:created xsi:type="dcterms:W3CDTF">2018-03-18T20:34:00Z</dcterms:created>
  <dcterms:modified xsi:type="dcterms:W3CDTF">2018-03-25T20:40:00Z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